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A1BF0" w14:textId="77777777" w:rsidR="00656BA6" w:rsidRDefault="00656BA6"/>
    <w:p w14:paraId="017E87C1" w14:textId="77777777" w:rsidR="00656BA6" w:rsidRDefault="00656BA6"/>
    <w:p w14:paraId="6E2AA81E" w14:textId="7E24D923" w:rsidR="00656BA6" w:rsidRDefault="00656BA6" w:rsidP="00656BA6">
      <w:pPr>
        <w:pStyle w:val="p1"/>
        <w:spacing w:line="480" w:lineRule="auto"/>
        <w:jc w:val="center"/>
      </w:pPr>
      <w:bookmarkStart w:id="0" w:name="_GoBack"/>
      <w:bookmarkEnd w:id="0"/>
      <w:r>
        <w:t xml:space="preserve">Quantitative Properties of </w:t>
      </w:r>
      <w:r w:rsidR="00D73CA2">
        <w:t xml:space="preserve">the </w:t>
      </w:r>
      <w:r w:rsidR="00B2526B">
        <w:t>Activation</w:t>
      </w:r>
      <w:r w:rsidR="00D73CA2">
        <w:t xml:space="preserve"> of </w:t>
      </w:r>
      <w:del w:id="1" w:author="Charles Gallistel" w:date="2019-11-27T14:36:00Z">
        <w:r w:rsidR="00DE7546" w:rsidDel="009D31CB">
          <w:delText>an Intracellular</w:delText>
        </w:r>
      </w:del>
      <w:ins w:id="2" w:author="Charles Gallistel" w:date="2019-11-27T14:36:00Z">
        <w:r w:rsidR="009D31CB">
          <w:t>a</w:t>
        </w:r>
      </w:ins>
      <w:ins w:id="3" w:author="Charles Gallistel" w:date="2019-11-27T14:37:00Z">
        <w:r w:rsidR="009D31CB">
          <w:t xml:space="preserve"> Cell-Intrinsic</w:t>
        </w:r>
      </w:ins>
      <w:r w:rsidR="00DE7546">
        <w:t xml:space="preserve"> Engram</w:t>
      </w:r>
    </w:p>
    <w:p w14:paraId="75806FCA" w14:textId="77777777" w:rsidR="00656BA6" w:rsidRDefault="00656BA6" w:rsidP="00656BA6">
      <w:pPr>
        <w:pStyle w:val="p1"/>
        <w:spacing w:before="0"/>
      </w:pPr>
    </w:p>
    <w:p w14:paraId="5B4D90F1" w14:textId="77777777" w:rsidR="00656BA6" w:rsidRDefault="00656BA6" w:rsidP="00656BA6">
      <w:pPr>
        <w:pStyle w:val="p1"/>
        <w:spacing w:before="0"/>
      </w:pPr>
      <w:r>
        <w:t>C.R. Gallistel</w:t>
      </w:r>
    </w:p>
    <w:p w14:paraId="49BE516E" w14:textId="77777777" w:rsidR="00656BA6" w:rsidRDefault="00656BA6" w:rsidP="00656BA6">
      <w:pPr>
        <w:pStyle w:val="p1"/>
        <w:spacing w:before="0"/>
      </w:pPr>
      <w:r>
        <w:t>Rutgers Center for Cognitive Science</w:t>
      </w:r>
    </w:p>
    <w:p w14:paraId="2546C7AC" w14:textId="77777777" w:rsidR="00656BA6" w:rsidRDefault="00656BA6" w:rsidP="00656BA6">
      <w:pPr>
        <w:pStyle w:val="p1"/>
        <w:spacing w:before="0"/>
      </w:pPr>
      <w:r>
        <w:t>252 7</w:t>
      </w:r>
      <w:r w:rsidRPr="00656BA6">
        <w:rPr>
          <w:vertAlign w:val="superscript"/>
        </w:rPr>
        <w:t>th</w:t>
      </w:r>
      <w:r>
        <w:t xml:space="preserve"> Ave 10D</w:t>
      </w:r>
    </w:p>
    <w:p w14:paraId="3008BBBA" w14:textId="740BAC23" w:rsidR="00656BA6" w:rsidRDefault="00656BA6" w:rsidP="00656BA6">
      <w:pPr>
        <w:pStyle w:val="p1"/>
        <w:spacing w:before="0"/>
      </w:pPr>
      <w:r>
        <w:t>New York, NY 10001</w:t>
      </w:r>
      <w:r w:rsidR="008E2A52">
        <w:br/>
      </w:r>
      <w:hyperlink r:id="rId7" w:history="1">
        <w:r w:rsidR="008E2A52" w:rsidRPr="008E2A52">
          <w:rPr>
            <w:rStyle w:val="Hyperlink"/>
          </w:rPr>
          <w:t>http://galliste@ruccs.rutgers.edu</w:t>
        </w:r>
      </w:hyperlink>
    </w:p>
    <w:p w14:paraId="5FAC3D64" w14:textId="77777777" w:rsidR="008E2A52" w:rsidRPr="008E2A52" w:rsidRDefault="008E2A52" w:rsidP="008E2A52">
      <w:pPr>
        <w:pStyle w:val="p2"/>
      </w:pPr>
    </w:p>
    <w:p w14:paraId="2D39D5B6" w14:textId="256C5E31" w:rsidR="00656BA6" w:rsidRPr="00F97F5B" w:rsidRDefault="00656BA6" w:rsidP="00656BA6">
      <w:pPr>
        <w:pStyle w:val="p1"/>
        <w:spacing w:before="0"/>
        <w:rPr>
          <w:lang w:val="sv-SE"/>
        </w:rPr>
      </w:pPr>
      <w:r w:rsidRPr="00F97F5B">
        <w:rPr>
          <w:lang w:val="sv-SE"/>
        </w:rPr>
        <w:t>Fredrik Johansson</w:t>
      </w:r>
    </w:p>
    <w:p w14:paraId="1EC8684F" w14:textId="7ED7B871" w:rsidR="00656BA6" w:rsidRPr="00F97F5B" w:rsidRDefault="00656BA6" w:rsidP="00656BA6">
      <w:pPr>
        <w:pStyle w:val="p1"/>
        <w:spacing w:before="0"/>
        <w:rPr>
          <w:lang w:val="sv-SE"/>
        </w:rPr>
      </w:pPr>
    </w:p>
    <w:p w14:paraId="34CBBF76" w14:textId="77777777" w:rsidR="008E2A52" w:rsidRPr="00F97F5B" w:rsidRDefault="008E2A52" w:rsidP="008E2A52">
      <w:pPr>
        <w:pStyle w:val="p2"/>
        <w:rPr>
          <w:lang w:val="sv-SE"/>
        </w:rPr>
      </w:pPr>
    </w:p>
    <w:p w14:paraId="4FC39835" w14:textId="49664F19" w:rsidR="00656BA6" w:rsidRPr="00F97F5B" w:rsidRDefault="00656BA6" w:rsidP="00656BA6">
      <w:pPr>
        <w:pStyle w:val="p1"/>
        <w:spacing w:before="0"/>
        <w:rPr>
          <w:lang w:val="sv-SE"/>
        </w:rPr>
      </w:pPr>
      <w:r w:rsidRPr="00F97F5B">
        <w:rPr>
          <w:lang w:val="sv-SE"/>
        </w:rPr>
        <w:t>Dan-Anders Jirenhed</w:t>
      </w:r>
    </w:p>
    <w:p w14:paraId="1DB315AD" w14:textId="077CE7D0" w:rsidR="00656BA6" w:rsidRPr="00F97F5B" w:rsidRDefault="00656BA6" w:rsidP="00656BA6">
      <w:pPr>
        <w:pStyle w:val="p1"/>
        <w:spacing w:before="0"/>
        <w:rPr>
          <w:lang w:val="sv-SE"/>
        </w:rPr>
      </w:pPr>
    </w:p>
    <w:p w14:paraId="5DD5D726" w14:textId="77777777" w:rsidR="008E2A52" w:rsidRPr="00F97F5B" w:rsidRDefault="008E2A52" w:rsidP="008E2A52">
      <w:pPr>
        <w:pStyle w:val="p2"/>
        <w:rPr>
          <w:lang w:val="sv-SE"/>
        </w:rPr>
      </w:pPr>
    </w:p>
    <w:p w14:paraId="6BC9479A" w14:textId="74F54EFD" w:rsidR="00656BA6" w:rsidRPr="00F97F5B" w:rsidRDefault="00656BA6" w:rsidP="00656BA6">
      <w:pPr>
        <w:pStyle w:val="p1"/>
        <w:spacing w:before="0"/>
        <w:rPr>
          <w:lang w:val="sv-SE"/>
        </w:rPr>
      </w:pPr>
      <w:r w:rsidRPr="00F97F5B">
        <w:rPr>
          <w:lang w:val="sv-SE"/>
        </w:rPr>
        <w:t>Anders Rasmussen</w:t>
      </w:r>
    </w:p>
    <w:p w14:paraId="23CCBD6F" w14:textId="6FABBCAC" w:rsidR="00656BA6" w:rsidRPr="00F97F5B" w:rsidRDefault="00656BA6" w:rsidP="00656BA6">
      <w:pPr>
        <w:pStyle w:val="p1"/>
        <w:spacing w:before="0"/>
        <w:rPr>
          <w:lang w:val="sv-SE"/>
        </w:rPr>
      </w:pPr>
    </w:p>
    <w:p w14:paraId="2A71F398" w14:textId="77777777" w:rsidR="008E2A52" w:rsidRPr="00F97F5B" w:rsidRDefault="008E2A52" w:rsidP="008E2A52">
      <w:pPr>
        <w:pStyle w:val="p2"/>
        <w:rPr>
          <w:lang w:val="sv-SE"/>
        </w:rPr>
      </w:pPr>
    </w:p>
    <w:p w14:paraId="008C00C1" w14:textId="77777777" w:rsidR="00656BA6" w:rsidRDefault="00656BA6" w:rsidP="00656BA6">
      <w:pPr>
        <w:pStyle w:val="p1"/>
        <w:spacing w:before="0"/>
      </w:pPr>
      <w:r>
        <w:t>Matthew Ricci</w:t>
      </w:r>
    </w:p>
    <w:p w14:paraId="2CB08E61" w14:textId="709AD147" w:rsidR="00656BA6" w:rsidRDefault="00656BA6" w:rsidP="00656BA6">
      <w:pPr>
        <w:pStyle w:val="p1"/>
        <w:spacing w:before="0"/>
      </w:pPr>
    </w:p>
    <w:p w14:paraId="7E5B806F" w14:textId="77777777" w:rsidR="008E2A52" w:rsidRPr="008E2A52" w:rsidRDefault="008E2A52" w:rsidP="008E2A52">
      <w:pPr>
        <w:pStyle w:val="p2"/>
      </w:pPr>
    </w:p>
    <w:p w14:paraId="0C52EAD8" w14:textId="77777777" w:rsidR="00656BA6" w:rsidRDefault="00656BA6" w:rsidP="00656BA6">
      <w:pPr>
        <w:pStyle w:val="p1"/>
        <w:spacing w:before="0"/>
      </w:pPr>
      <w:r>
        <w:t>Germund Hesslow</w:t>
      </w:r>
    </w:p>
    <w:p w14:paraId="5F5D12E8" w14:textId="77777777" w:rsidR="006044DC" w:rsidRDefault="006044DC">
      <w:pPr>
        <w:rPr>
          <w:rFonts w:ascii="Palatino" w:eastAsia="Times" w:hAnsi="Palatino" w:cs="Times New Roman"/>
        </w:rPr>
      </w:pPr>
    </w:p>
    <w:p w14:paraId="12FAEA3F" w14:textId="77777777" w:rsidR="006044DC" w:rsidRDefault="006044DC">
      <w:pPr>
        <w:rPr>
          <w:rFonts w:ascii="Palatino" w:eastAsia="Times" w:hAnsi="Palatino" w:cs="Times New Roman"/>
        </w:rPr>
      </w:pPr>
    </w:p>
    <w:p w14:paraId="761C5CA5" w14:textId="77777777" w:rsidR="006044DC" w:rsidRDefault="006044DC">
      <w:pPr>
        <w:rPr>
          <w:rFonts w:ascii="Palatino" w:eastAsia="Times" w:hAnsi="Palatino" w:cs="Times New Roman"/>
        </w:rPr>
      </w:pPr>
    </w:p>
    <w:p w14:paraId="4DAA5E66" w14:textId="4F0DC896" w:rsidR="006044DC" w:rsidRDefault="006044DC">
      <w:pPr>
        <w:rPr>
          <w:rFonts w:ascii="Palatino" w:eastAsia="Times" w:hAnsi="Palatino" w:cs="Times New Roman"/>
        </w:rPr>
      </w:pPr>
      <w:r>
        <w:rPr>
          <w:rFonts w:ascii="Palatino" w:eastAsia="Times" w:hAnsi="Palatino" w:cs="Times New Roman"/>
        </w:rPr>
        <w:t>Running title: Properties of a</w:t>
      </w:r>
      <w:del w:id="4" w:author="Charles Gallistel" w:date="2019-11-27T14:36:00Z">
        <w:r w:rsidDel="009D31CB">
          <w:rPr>
            <w:rFonts w:ascii="Palatino" w:eastAsia="Times" w:hAnsi="Palatino" w:cs="Times New Roman"/>
          </w:rPr>
          <w:delText>n</w:delText>
        </w:r>
      </w:del>
      <w:r>
        <w:rPr>
          <w:rFonts w:ascii="Palatino" w:eastAsia="Times" w:hAnsi="Palatino" w:cs="Times New Roman"/>
        </w:rPr>
        <w:t xml:space="preserve"> </w:t>
      </w:r>
      <w:del w:id="5" w:author="Charles Gallistel" w:date="2019-11-27T14:36:00Z">
        <w:r w:rsidDel="009D31CB">
          <w:rPr>
            <w:rFonts w:ascii="Palatino" w:eastAsia="Times" w:hAnsi="Palatino" w:cs="Times New Roman"/>
          </w:rPr>
          <w:delText xml:space="preserve">intracellular </w:delText>
        </w:r>
      </w:del>
      <w:ins w:id="6" w:author="Charles Gallistel" w:date="2019-11-27T14:36:00Z">
        <w:r w:rsidR="009D31CB">
          <w:rPr>
            <w:rFonts w:ascii="Palatino" w:eastAsia="Times" w:hAnsi="Palatino" w:cs="Times New Roman"/>
          </w:rPr>
          <w:t>cell-intrinsic</w:t>
        </w:r>
        <w:r w:rsidR="009D31CB">
          <w:rPr>
            <w:rFonts w:ascii="Palatino" w:eastAsia="Times" w:hAnsi="Palatino" w:cs="Times New Roman"/>
          </w:rPr>
          <w:t xml:space="preserve"> </w:t>
        </w:r>
      </w:ins>
      <w:r>
        <w:rPr>
          <w:rFonts w:ascii="Palatino" w:eastAsia="Times" w:hAnsi="Palatino" w:cs="Times New Roman"/>
        </w:rPr>
        <w:t>engram</w:t>
      </w:r>
    </w:p>
    <w:p w14:paraId="059D4ADE" w14:textId="77777777" w:rsidR="006044DC" w:rsidRDefault="006044DC">
      <w:pPr>
        <w:rPr>
          <w:rFonts w:ascii="Palatino" w:eastAsia="Times" w:hAnsi="Palatino" w:cs="Times New Roman"/>
        </w:rPr>
      </w:pPr>
    </w:p>
    <w:p w14:paraId="26874A5A" w14:textId="26F1FDC6" w:rsidR="008E2A52" w:rsidRDefault="006044DC">
      <w:pPr>
        <w:rPr>
          <w:rFonts w:ascii="Palatino" w:eastAsia="Times" w:hAnsi="Palatino" w:cs="Times New Roman"/>
        </w:rPr>
      </w:pPr>
      <w:r>
        <w:rPr>
          <w:rFonts w:ascii="Palatino" w:eastAsia="Times" w:hAnsi="Palatino" w:cs="Times New Roman"/>
        </w:rPr>
        <w:t>Keywords: pause onset latencies; pause offset latencies; pause durations; latency correlations; coefficients of variation</w:t>
      </w:r>
      <w:r w:rsidR="008E2A52">
        <w:rPr>
          <w:rFonts w:ascii="Palatino" w:eastAsia="Times" w:hAnsi="Palatino" w:cs="Times New Roman"/>
        </w:rPr>
        <w:br w:type="page"/>
      </w:r>
    </w:p>
    <w:p w14:paraId="0E5787E5" w14:textId="77777777" w:rsidR="008E2A52" w:rsidRDefault="008E2A52" w:rsidP="008E2A52">
      <w:pPr>
        <w:jc w:val="center"/>
      </w:pPr>
      <w:r>
        <w:lastRenderedPageBreak/>
        <w:t>Abstract</w:t>
      </w:r>
    </w:p>
    <w:p w14:paraId="4F051E6D" w14:textId="6DB3A400" w:rsidR="008E2A52" w:rsidRDefault="008E2A52" w:rsidP="008E2A52">
      <w:r>
        <w:t xml:space="preserve">The engram that encodes the interval between the conditioning stimulus (CS) and the unconditional stimulus (US) in eyeblink conditioning appears to reside within </w:t>
      </w:r>
      <w:r w:rsidR="00296D34">
        <w:t xml:space="preserve">a small population of cerebellar </w:t>
      </w:r>
      <w:r>
        <w:t>Purkinje cells</w:t>
      </w:r>
      <w:r w:rsidR="0036704D">
        <w:t xml:space="preserve"> </w:t>
      </w:r>
      <w:r w:rsidR="0036704D">
        <w:fldChar w:fldCharType="begin"/>
      </w:r>
      <w:r w:rsidR="0036704D">
        <w:instrText xml:space="preserve"> ADDIN EN.CITE &lt;EndNote&gt;&lt;Cite&gt;&lt;Author&gt;Johansson&lt;/Author&gt;&lt;Year&gt;2014&lt;/Year&gt;&lt;RecNum&gt;10081&lt;/RecNum&gt;&lt;DisplayText&gt;(Johansson, Jirenhed, Rasmussen, Zucc, &amp;amp; Hesslow,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36704D">
        <w:fldChar w:fldCharType="separate"/>
      </w:r>
      <w:r w:rsidR="0036704D">
        <w:rPr>
          <w:noProof/>
        </w:rPr>
        <w:t>(Johansson, Jirenhed, Rasmussen, Zucc, &amp; Hesslow, 2014)</w:t>
      </w:r>
      <w:r w:rsidR="0036704D">
        <w:fldChar w:fldCharType="end"/>
      </w:r>
      <w:r>
        <w:t>. CS</w:t>
      </w:r>
      <w:r w:rsidR="00296D34">
        <w:t>s</w:t>
      </w:r>
      <w:r>
        <w:t xml:space="preserve"> trigger the read out of this engram into a pause in the spontaneous firing rate of the cell. Th</w:t>
      </w:r>
      <w:r w:rsidR="00296D34">
        <w:t>e</w:t>
      </w:r>
      <w:r>
        <w:t xml:space="preserve"> </w:t>
      </w:r>
      <w:r w:rsidR="00296D34">
        <w:t xml:space="preserve">duration of the </w:t>
      </w:r>
      <w:r>
        <w:t xml:space="preserve">pause controls the timing of the </w:t>
      </w:r>
      <w:r w:rsidR="00296D34">
        <w:t>CS-</w:t>
      </w:r>
      <w:r>
        <w:t>conditional blink</w:t>
      </w:r>
      <w:r w:rsidR="0036704D">
        <w:t xml:space="preserve"> </w:t>
      </w:r>
      <w:r w:rsidR="0036704D">
        <w:fldChar w:fldCharType="begin"/>
      </w:r>
      <w:r w:rsidR="0036704D">
        <w:instrText xml:space="preserve"> ADDIN EN.CITE &lt;EndNote&gt;&lt;Cite&gt;&lt;Author&gt;Johansson&lt;/Author&gt;&lt;Year&gt;2016&lt;/Year&gt;&lt;RecNum&gt;10521&lt;/RecNum&gt;&lt;DisplayText&gt;(Johansson, Hesslow, &amp;amp; Medina, 2016)&lt;/DisplayText&gt;&lt;record&gt;&lt;rec-number&gt;10521&lt;/rec-number&gt;&lt;foreign-keys&gt;&lt;key app="EN" db-id="9aaa999r8se0xoe2rzlvsepae0vdt0zsef2v" timestamp="1479938712"&gt;10521&lt;/key&gt;&lt;/foreign-keys&gt;&lt;ref-type name="Journal Article"&gt;17&lt;/ref-type&gt;&lt;contributors&gt;&lt;authors&gt;&lt;author&gt;Johansson, F.&lt;/author&gt;&lt;author&gt;Hesslow, G.&lt;/author&gt;&lt;author&gt;Medina, J.F.&lt;/author&gt;&lt;/authors&gt;&lt;/contributors&gt;&lt;titles&gt;&lt;title&gt;Mechanisms for motor timing in the cerebellar cortex&lt;/title&gt;&lt;secondary-title&gt;Current Opinion in Behavioral Science&lt;/secondary-title&gt;&lt;/titles&gt;&lt;periodical&gt;&lt;full-title&gt;Current Opinion in Behavioral Science&lt;/full-title&gt;&lt;/periodical&gt;&lt;pages&gt;53-59&lt;/pages&gt;&lt;volume&gt;8&lt;/volume&gt;&lt;dates&gt;&lt;year&gt;2016&lt;/year&gt;&lt;/dates&gt;&lt;urls&gt;&lt;/urls&gt;&lt;electronic-resource-num&gt;10.1016/j.cobeha.2016.01.013&lt;/electronic-resource-num&gt;&lt;/record&gt;&lt;/Cite&gt;&lt;/EndNote&gt;</w:instrText>
      </w:r>
      <w:r w:rsidR="0036704D">
        <w:fldChar w:fldCharType="separate"/>
      </w:r>
      <w:r w:rsidR="0036704D">
        <w:rPr>
          <w:noProof/>
        </w:rPr>
        <w:t>(Johansson, Hesslow, &amp; Medina, 2016)</w:t>
      </w:r>
      <w:r w:rsidR="0036704D">
        <w:fldChar w:fldCharType="end"/>
      </w:r>
      <w:r>
        <w:t xml:space="preserve">. We developed a Bayesian algorithm that finds </w:t>
      </w:r>
      <w:r w:rsidR="00AB61BF">
        <w:t>pause</w:t>
      </w:r>
      <w:r w:rsidR="00AB61BF">
        <w:t xml:space="preserve"> </w:t>
      </w:r>
      <w:r>
        <w:t xml:space="preserve">onsets and offsets in the records from individual </w:t>
      </w:r>
      <w:r w:rsidR="00296D34">
        <w:t xml:space="preserve">CS-alone </w:t>
      </w:r>
      <w:r>
        <w:t xml:space="preserve">trials. We find that the pause consists of a single unusually long </w:t>
      </w:r>
      <w:proofErr w:type="spellStart"/>
      <w:r>
        <w:t>interspike</w:t>
      </w:r>
      <w:proofErr w:type="spellEnd"/>
      <w:r>
        <w:t xml:space="preserve"> interval. </w:t>
      </w:r>
      <w:r w:rsidR="0036704D">
        <w:t>Its</w:t>
      </w:r>
      <w:r>
        <w:t xml:space="preserve"> onset and offset latencies are proportional to the CS-US interval</w:t>
      </w:r>
      <w:r w:rsidR="00296D34">
        <w:t>,</w:t>
      </w:r>
      <w:r>
        <w:t xml:space="preserve"> as is their trial-to-trial variability. The coefficient of variation (</w:t>
      </w:r>
      <w:proofErr w:type="spellStart"/>
      <w:r>
        <w:t>CoV</w:t>
      </w:r>
      <w:proofErr w:type="spellEnd"/>
      <w:r>
        <w:t xml:space="preserve"> =σ/μ) in the offset latencies is comparable to the </w:t>
      </w:r>
      <w:proofErr w:type="spellStart"/>
      <w:r>
        <w:t>CoVs</w:t>
      </w:r>
      <w:proofErr w:type="spellEnd"/>
      <w:r>
        <w:t xml:space="preserve"> for the conditional eye blink. The average trial-to-trial correlation between the </w:t>
      </w:r>
      <w:r w:rsidR="00296D34">
        <w:t>onset</w:t>
      </w:r>
      <w:r>
        <w:t xml:space="preserve"> latenc</w:t>
      </w:r>
      <w:r w:rsidR="00296D34">
        <w:t>ies and the offset latencies</w:t>
      </w:r>
      <w:r>
        <w:t xml:space="preserve"> is close to 0, implying that the onsets and offsets are mediated by two stochastically independent readings of the engram. The onset of the </w:t>
      </w:r>
      <w:r w:rsidR="00296D34">
        <w:t>pause</w:t>
      </w:r>
      <w:r>
        <w:t xml:space="preserve"> is step-like; there is no decline in firing rate between the onset of the CS and the onset of the pause. </w:t>
      </w:r>
      <w:r w:rsidR="00AB61BF">
        <w:t>A</w:t>
      </w:r>
      <w:r>
        <w:t xml:space="preserve"> single presynaptic </w:t>
      </w:r>
      <w:r w:rsidR="0036704D">
        <w:t xml:space="preserve">spike </w:t>
      </w:r>
      <w:r>
        <w:t>volley suffices to trigger the reading of the engram</w:t>
      </w:r>
      <w:r w:rsidR="0036704D">
        <w:t>;</w:t>
      </w:r>
      <w:r w:rsidR="00296D34">
        <w:t xml:space="preserve"> and the </w:t>
      </w:r>
      <w:r w:rsidR="00AB61BF">
        <w:t>pause parameters are unaffected</w:t>
      </w:r>
      <w:r w:rsidR="00296D34">
        <w:t xml:space="preserve"> by subsequent volleys. The Fano factors for </w:t>
      </w:r>
      <w:r w:rsidR="00295906">
        <w:t xml:space="preserve">trial-to-trial variations in the distribution of </w:t>
      </w:r>
      <w:proofErr w:type="spellStart"/>
      <w:r w:rsidR="00295906">
        <w:t>interspike</w:t>
      </w:r>
      <w:proofErr w:type="spellEnd"/>
      <w:r w:rsidR="00295906">
        <w:t xml:space="preserve"> intervals within the intertrial intervals indicate pronounced non-stationarity in the</w:t>
      </w:r>
      <w:r w:rsidR="009B6D3C">
        <w:t xml:space="preserve"> endogenous spontaneous spiking rate,</w:t>
      </w:r>
      <w:r w:rsidR="00295906">
        <w:t xml:space="preserve"> </w:t>
      </w:r>
      <w:r w:rsidR="009B6D3C">
        <w:t>on</w:t>
      </w:r>
      <w:r w:rsidR="00295906">
        <w:t xml:space="preserve"> which the CS</w:t>
      </w:r>
      <w:r w:rsidR="009B6D3C">
        <w:t>-</w:t>
      </w:r>
      <w:r w:rsidR="00295906">
        <w:t xml:space="preserve">triggered firing pause </w:t>
      </w:r>
      <w:r w:rsidR="009B6D3C">
        <w:t>supervenes</w:t>
      </w:r>
      <w:r w:rsidR="00295906">
        <w:t xml:space="preserve">. </w:t>
      </w:r>
      <w:r w:rsidR="00296D34">
        <w:t>These properties of</w:t>
      </w:r>
      <w:r w:rsidR="00162E41">
        <w:t xml:space="preserve"> the spontaneous firing and of the</w:t>
      </w:r>
      <w:r w:rsidR="00296D34">
        <w:t xml:space="preserve"> engram </w:t>
      </w:r>
      <w:r w:rsidR="00295906">
        <w:t xml:space="preserve">read out </w:t>
      </w:r>
      <w:r w:rsidR="009B6D3C">
        <w:t>may prove</w:t>
      </w:r>
      <w:r w:rsidR="00296D34">
        <w:t xml:space="preserve"> useful in finding the </w:t>
      </w:r>
      <w:r w:rsidR="00AB61BF">
        <w:t>cell-intrinsic</w:t>
      </w:r>
      <w:r w:rsidR="00AB61BF">
        <w:t xml:space="preserve"> </w:t>
      </w:r>
      <w:r w:rsidR="00AB61BF">
        <w:t xml:space="preserve">molecular-level </w:t>
      </w:r>
      <w:r w:rsidR="00296D34">
        <w:t>structure that encodes the CS-US interval.</w:t>
      </w:r>
    </w:p>
    <w:p w14:paraId="1FA78EA9" w14:textId="7A18AA34" w:rsidR="009D31CB" w:rsidRDefault="009D31CB" w:rsidP="008E2A52"/>
    <w:p w14:paraId="1F4691AA" w14:textId="5B4EF59C" w:rsidR="009D31CB" w:rsidRDefault="009D31CB" w:rsidP="008E2A52">
      <w:r>
        <w:t>Keywords</w:t>
      </w:r>
    </w:p>
    <w:p w14:paraId="7F314134" w14:textId="38E8C427" w:rsidR="009D31CB" w:rsidRDefault="009D31CB" w:rsidP="008E2A52">
      <w:r>
        <w:t>cell-intrinsic engram, pause parameters, individual trials, coefficients of variation, correlation structure</w:t>
      </w:r>
    </w:p>
    <w:p w14:paraId="41B93E9C" w14:textId="4D2ED9E2" w:rsidR="008E2A52" w:rsidRDefault="008E2A52">
      <w:pPr>
        <w:rPr>
          <w:rFonts w:ascii="Palatino" w:eastAsia="Times" w:hAnsi="Palatino" w:cs="Times New Roman"/>
        </w:rPr>
      </w:pPr>
      <w:r>
        <w:rPr>
          <w:rFonts w:ascii="Palatino" w:eastAsia="Times" w:hAnsi="Palatino" w:cs="Times New Roman"/>
        </w:rPr>
        <w:br w:type="page"/>
      </w:r>
    </w:p>
    <w:p w14:paraId="1969A200" w14:textId="77777777" w:rsidR="00175FB9" w:rsidRDefault="00175FB9" w:rsidP="008E2A52">
      <w:pPr>
        <w:jc w:val="both"/>
        <w:rPr>
          <w:rFonts w:ascii="Palatino" w:eastAsia="Times" w:hAnsi="Palatino" w:cs="Times New Roman"/>
        </w:rPr>
      </w:pPr>
    </w:p>
    <w:p w14:paraId="2F9AFBCE" w14:textId="3881BEAD" w:rsidR="002943D8" w:rsidRDefault="002943D8" w:rsidP="002943D8">
      <w:pPr>
        <w:rPr>
          <w:rFonts w:ascii="Times New Roman" w:eastAsia="Times New Roman" w:hAnsi="Times New Roman" w:cs="Times New Roman"/>
        </w:rPr>
      </w:pPr>
      <w:r>
        <w:rPr>
          <w:rFonts w:ascii="Times New Roman" w:eastAsia="Times New Roman" w:hAnsi="Times New Roman" w:cs="Times New Roman"/>
        </w:rPr>
        <w:t xml:space="preserve">The neurobiological memory mechanism carries forward in time, in computationally accessible form, facts gleaned from experience, such as the duration of experienced intervals </w:t>
      </w:r>
      <w:r w:rsidR="00A21C15">
        <w:rPr>
          <w:rFonts w:ascii="Times New Roman" w:eastAsia="Times New Roman" w:hAnsi="Times New Roman" w:cs="Times New Roman"/>
        </w:rPr>
        <w:fldChar w:fldCharType="begin">
          <w:fldData xml:space="preserve">PEVuZE5vdGU+PENpdGU+PEF1dGhvcj5CYWxzYW08L0F1dGhvcj48WWVhcj4yMDEwPC9ZZWFyPjxS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</w:fldData>
        </w:fldChar>
      </w:r>
      <w:r w:rsidR="00A21C15">
        <w:rPr>
          <w:rFonts w:ascii="Times New Roman" w:eastAsia="Times New Roman" w:hAnsi="Times New Roman" w:cs="Times New Roman"/>
        </w:rPr>
        <w:instrText xml:space="preserve"> ADDIN EN.CITE </w:instrText>
      </w:r>
      <w:r w:rsidR="00A21C15">
        <w:rPr>
          <w:rFonts w:ascii="Times New Roman" w:eastAsia="Times New Roman" w:hAnsi="Times New Roman" w:cs="Times New Roman"/>
        </w:rPr>
        <w:fldChar w:fldCharType="begin">
          <w:fldData xml:space="preserve">PEVuZE5vdGU+PENpdGU+PEF1dGhvcj5CYWxzYW08L0F1dGhvcj48WWVhcj4yMDEwPC9ZZWFyPjxS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</w:fldData>
        </w:fldChar>
      </w:r>
      <w:r w:rsidR="00A21C15">
        <w:rPr>
          <w:rFonts w:ascii="Times New Roman" w:eastAsia="Times New Roman" w:hAnsi="Times New Roman" w:cs="Times New Roman"/>
        </w:rPr>
        <w:instrText xml:space="preserve"> ADDIN EN.CITE.DATA </w:instrText>
      </w:r>
      <w:r w:rsidR="00A21C15">
        <w:rPr>
          <w:rFonts w:ascii="Times New Roman" w:eastAsia="Times New Roman" w:hAnsi="Times New Roman" w:cs="Times New Roman"/>
        </w:rPr>
      </w:r>
      <w:r w:rsidR="00A21C15">
        <w:rPr>
          <w:rFonts w:ascii="Times New Roman" w:eastAsia="Times New Roman" w:hAnsi="Times New Roman" w:cs="Times New Roman"/>
        </w:rPr>
        <w:fldChar w:fldCharType="end"/>
      </w:r>
      <w:r w:rsidR="00A21C15">
        <w:rPr>
          <w:rFonts w:ascii="Times New Roman" w:eastAsia="Times New Roman" w:hAnsi="Times New Roman" w:cs="Times New Roman"/>
        </w:rPr>
      </w:r>
      <w:r w:rsidR="00A21C15">
        <w:rPr>
          <w:rFonts w:ascii="Times New Roman" w:eastAsia="Times New Roman" w:hAnsi="Times New Roman" w:cs="Times New Roman"/>
        </w:rPr>
        <w:fldChar w:fldCharType="separate"/>
      </w:r>
      <w:r w:rsidR="00A21C15">
        <w:rPr>
          <w:rFonts w:ascii="Times New Roman" w:eastAsia="Times New Roman" w:hAnsi="Times New Roman" w:cs="Times New Roman"/>
          <w:noProof/>
        </w:rPr>
        <w:t>(Balsam, Drew, &amp; Gallistel, 2010; Buonomano, 2017; Mattell &amp; Della Valle, 2018; Savastano &amp; Miller, 1998)</w:t>
      </w:r>
      <w:r w:rsidR="00A21C15">
        <w:rPr>
          <w:rFonts w:ascii="Times New Roman" w:eastAsia="Times New Roman" w:hAnsi="Times New Roman" w:cs="Times New Roman"/>
        </w:rPr>
        <w:fldChar w:fldCharType="end"/>
      </w:r>
      <w:r>
        <w:rPr>
          <w:rFonts w:ascii="Times New Roman" w:eastAsia="Times New Roman" w:hAnsi="Times New Roman" w:cs="Times New Roman"/>
        </w:rPr>
        <w:t>. The experimental literature on the neurobiology of memory is vast, but little of it focuses on how and where specified quantitative facts are encoded in specified neurons.</w:t>
      </w:r>
    </w:p>
    <w:p w14:paraId="67BAE6C6" w14:textId="77E3AFDB"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cerebellar Purkinje cell is the location of a memory for a quantitative experiential fact, namely, the duration of the inter-stimulus interval in the classically </w:t>
      </w:r>
      <w:r w:rsidRPr="00586ABD">
        <w:rPr>
          <w:rFonts w:ascii="Times New Roman" w:eastAsia="Times New Roman" w:hAnsi="Times New Roman" w:cs="Times New Roman"/>
        </w:rPr>
        <w:t>conditioned eye blink</w:t>
      </w:r>
      <w:r>
        <w:rPr>
          <w:rFonts w:ascii="Times New Roman" w:eastAsia="Times New Roman" w:hAnsi="Times New Roman" w:cs="Times New Roman"/>
        </w:rPr>
        <w:t xml:space="preserve"> </w:t>
      </w:r>
      <w:r w:rsidR="00E04D53">
        <w:rPr>
          <w:rFonts w:ascii="Times New Roman" w:eastAsia="Times New Roman" w:hAnsi="Times New Roman" w:cs="Times New Roman"/>
        </w:rPr>
        <w:fldChar w:fldCharType="begin">
          <w:fldData xml:space="preserve">PEVuZE5vdGU+PENpdGU+PEF1dGhvcj5KaXJlbmhlZDwvQXV0aG9yPjxZZWFyPjIwMDc8L1llYXI+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</w:fldData>
        </w:fldChar>
      </w:r>
      <w:r w:rsidR="00E04D53">
        <w:rPr>
          <w:rFonts w:ascii="Times New Roman" w:eastAsia="Times New Roman" w:hAnsi="Times New Roman" w:cs="Times New Roman"/>
        </w:rPr>
        <w:instrText xml:space="preserve"> ADDIN EN.CITE </w:instrText>
      </w:r>
      <w:r w:rsidR="00E04D53">
        <w:rPr>
          <w:rFonts w:ascii="Times New Roman" w:eastAsia="Times New Roman" w:hAnsi="Times New Roman" w:cs="Times New Roman"/>
        </w:rPr>
        <w:fldChar w:fldCharType="begin">
          <w:fldData xml:space="preserve">PEVuZE5vdGU+PENpdGU+PEF1dGhvcj5KaXJlbmhlZDwvQXV0aG9yPjxZZWFyPjIwMDc8L1llYXI+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</w:fldData>
        </w:fldChar>
      </w:r>
      <w:r w:rsidR="00E04D53">
        <w:rPr>
          <w:rFonts w:ascii="Times New Roman" w:eastAsia="Times New Roman" w:hAnsi="Times New Roman" w:cs="Times New Roman"/>
        </w:rPr>
        <w:instrText xml:space="preserve"> ADDIN EN.CITE.DATA </w:instrText>
      </w:r>
      <w:r w:rsidR="00E04D53">
        <w:rPr>
          <w:rFonts w:ascii="Times New Roman" w:eastAsia="Times New Roman" w:hAnsi="Times New Roman" w:cs="Times New Roman"/>
        </w:rPr>
      </w:r>
      <w:r w:rsidR="00E04D53">
        <w:rPr>
          <w:rFonts w:ascii="Times New Roman" w:eastAsia="Times New Roman" w:hAnsi="Times New Roman" w:cs="Times New Roman"/>
        </w:rPr>
        <w:fldChar w:fldCharType="end"/>
      </w:r>
      <w:r w:rsidR="00E04D53">
        <w:rPr>
          <w:rFonts w:ascii="Times New Roman" w:eastAsia="Times New Roman" w:hAnsi="Times New Roman" w:cs="Times New Roman"/>
        </w:rPr>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(Jirenhed, Bengtsson, &amp; Hesslow, 2007; Jirenhed, Rasmussen, Johansson, &amp; Hesslow, 2017; Johansson, Carlsson, Rasmussen, Yeo, &amp; Hesslow, 2015; Johansson et al., 2014)</w:t>
      </w:r>
      <w:r w:rsidR="00E04D53">
        <w:rPr>
          <w:rFonts w:ascii="Times New Roman" w:eastAsia="Times New Roman" w:hAnsi="Times New Roman" w:cs="Times New Roman"/>
        </w:rPr>
        <w:fldChar w:fldCharType="end"/>
      </w:r>
      <w:r>
        <w:rPr>
          <w:rFonts w:ascii="Times New Roman" w:eastAsia="Times New Roman" w:hAnsi="Times New Roman" w:cs="Times New Roman"/>
        </w:rPr>
        <w:t>. The behaviorally observed conditional blink is driven by a conditional pause response in the spontaneous firing of specific blink-controlling Purkinje cells. These cells are inhibitory on the cerebellar nuclei, so a pause in Purkinje cell firing translate</w:t>
      </w:r>
      <w:r w:rsidR="002D4B63">
        <w:rPr>
          <w:rFonts w:ascii="Times New Roman" w:eastAsia="Times New Roman" w:hAnsi="Times New Roman" w:cs="Times New Roman"/>
        </w:rPr>
        <w:t>s</w:t>
      </w:r>
      <w:r>
        <w:rPr>
          <w:rFonts w:ascii="Times New Roman" w:eastAsia="Times New Roman" w:hAnsi="Times New Roman" w:cs="Times New Roman"/>
        </w:rPr>
        <w:t xml:space="preserve"> into an excitatory output signal from the cerebellum. Th</w:t>
      </w:r>
      <w:r w:rsidR="00E04D53">
        <w:rPr>
          <w:rFonts w:ascii="Times New Roman" w:eastAsia="Times New Roman" w:hAnsi="Times New Roman" w:cs="Times New Roman"/>
        </w:rPr>
        <w:t>e</w:t>
      </w:r>
      <w:r>
        <w:rPr>
          <w:rFonts w:ascii="Times New Roman" w:eastAsia="Times New Roman" w:hAnsi="Times New Roman" w:cs="Times New Roman"/>
        </w:rPr>
        <w:t xml:space="preserve"> conditional firing pause is the only cellular level associative learning phenomenon whose quantitative properties align with the behaviorally established properties of associative learning </w:t>
      </w:r>
      <w:r w:rsidR="00E04D53">
        <w:rPr>
          <w:rFonts w:ascii="Times New Roman" w:eastAsia="Times New Roman" w:hAnsi="Times New Roman" w:cs="Times New Roman"/>
        </w:rPr>
        <w:fldChar w:fldCharType="begin"/>
      </w:r>
      <w:r w:rsidR="00E04D53">
        <w:rPr>
          <w:rFonts w:ascii="Times New Roman" w:eastAsia="Times New Roman" w:hAnsi="Times New Roman" w:cs="Times New Roman"/>
        </w:rPr>
        <w:instrText xml:space="preserve"> ADDIN EN.CITE &lt;EndNote&gt;&lt;Cite&gt;&lt;Author&gt;Gallistel&lt;/Author&gt;&lt;Year&gt;2013&lt;/Year&gt;&lt;RecNum&gt;9531&lt;/RecNum&gt;&lt;DisplayText&gt;(C. R. Gallistel &amp;amp; Matzel, 2013; D.-A. Jirenhed &amp;amp; G. Hesslow, 2016)&lt;/DisplayText&gt;&lt;record&gt;&lt;rec-number&gt;9531&lt;/rec-number&gt;&lt;foreign-keys&gt;&lt;key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Cite&gt;&lt;Author&gt;Jirenhed&lt;/Author&gt;&lt;Year&gt;2016&lt;/Year&gt;&lt;RecNum&gt;11645&lt;/RecNum&gt;&lt;record&gt;&lt;rec-number&gt;11645&lt;/rec-number&gt;&lt;foreign-keys&gt;&lt;key app="EN" db-id="9aaa999r8se0xoe2rzlvsepae0vdt0zsef2v" timestamp="1566852466"&gt;11645&lt;/key&gt;&lt;/foreign-keys&gt;&lt;ref-type name="Journal Article"&gt;17&lt;/ref-type&gt;&lt;contributors&gt;&lt;authors&gt;&lt;author&gt;Jirenhed, D.-A.&lt;/author&gt;&lt;author&gt;Hesslow, G.&lt;/author&gt;&lt;/authors&gt;&lt;/contributors&gt;&lt;titles&gt;&lt;title&gt;Are Purkinje cell pauses drivers of classically conditioned blink responses?&lt;/title&gt;&lt;secondary-title&gt;The Cerebellum&lt;/secondary-title&gt;&lt;/titles&gt;&lt;periodical&gt;&lt;full-title&gt;The Cerebellum&lt;/full-title&gt;&lt;/periodical&gt;&lt;pages&gt;526-534&lt;/pages&gt;&lt;volume&gt;15&lt;/volume&gt;&lt;number&gt;4&lt;/number&gt;&lt;dates&gt;&lt;year&gt;2016&lt;/year&gt;&lt;/dates&gt;&lt;urls&gt;&lt;/urls&gt;&lt;electronic-resource-num&gt;10.1007/s12311-015-0722-4&lt;/electronic-resource-num&gt;&lt;/record&gt;&lt;/Cite&gt;&lt;/EndNote&gt;</w:instrText>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(C. R. Gallistel &amp; Matzel, 2013; D.-A. Jirenhed &amp; G. Hesslow, 2016)</w:t>
      </w:r>
      <w:r w:rsidR="00E04D53">
        <w:rPr>
          <w:rFonts w:ascii="Times New Roman" w:eastAsia="Times New Roman" w:hAnsi="Times New Roman" w:cs="Times New Roman"/>
        </w:rPr>
        <w:fldChar w:fldCharType="end"/>
      </w:r>
      <w:r>
        <w:rPr>
          <w:rFonts w:ascii="Times New Roman" w:eastAsia="Times New Roman" w:hAnsi="Times New Roman" w:cs="Times New Roman"/>
        </w:rPr>
        <w:t>.</w:t>
      </w:r>
    </w:p>
    <w:p w14:paraId="08342B13" w14:textId="46374C94"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In a Pavlovian </w:t>
      </w:r>
      <w:r w:rsidR="00E04D53">
        <w:rPr>
          <w:rFonts w:ascii="Times New Roman" w:eastAsia="Times New Roman" w:hAnsi="Times New Roman" w:cs="Times New Roman"/>
        </w:rPr>
        <w:t xml:space="preserve">delay </w:t>
      </w:r>
      <w:r>
        <w:rPr>
          <w:rFonts w:ascii="Times New Roman" w:eastAsia="Times New Roman" w:hAnsi="Times New Roman" w:cs="Times New Roman"/>
        </w:rPr>
        <w:t>conditioning protocol</w:t>
      </w:r>
      <w:r w:rsidR="002D4B63">
        <w:rPr>
          <w:rFonts w:ascii="Times New Roman" w:eastAsia="Times New Roman" w:hAnsi="Times New Roman" w:cs="Times New Roman"/>
        </w:rPr>
        <w:t>,</w:t>
      </w:r>
      <w:r>
        <w:rPr>
          <w:rFonts w:ascii="Times New Roman" w:eastAsia="Times New Roman" w:hAnsi="Times New Roman" w:cs="Times New Roman"/>
        </w:rPr>
        <w:t xml:space="preserve"> a neutral stimulus (the conditional stimulus or CS for short) is repeatedly presented at a short, fixed latency prior to an unconditional stimulus (US for short), which is a stimulus that directly elicits a reflexive response in the naive subject. In an eye blink conditioning protocol, the US is a threat to the eye. The CS is any of a wide variety of stimuli that do not elicit a blink prior to conditioning. When the US follows the CS over a number of trials at intervals in the range from 0.1 to as much as 2.0s, a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develops. The number of conditioning trials prior to its appearance varies from a few to several hundred, depending on the subject and the parameters of the protocol </w:t>
      </w:r>
      <w:r w:rsidR="00E04D53">
        <w:rPr>
          <w:rFonts w:ascii="Times New Roman" w:eastAsia="Times New Roman" w:hAnsi="Times New Roman" w:cs="Times New Roman"/>
        </w:rPr>
        <w:fldChar w:fldCharType="begin"/>
      </w:r>
      <w:r w:rsidR="00E04D53">
        <w:rPr>
          <w:rFonts w:ascii="Times New Roman" w:eastAsia="Times New Roman" w:hAnsi="Times New Roman" w:cs="Times New Roman"/>
        </w:rPr>
        <w:instrText xml:space="preserve"> ADDIN EN.CITE &lt;EndNote&gt;&lt;Cite&gt;&lt;Author&gt;Gallistel&lt;/Author&gt;&lt;Year&gt;2004&lt;/Year&gt;&lt;RecNum&gt;6836&lt;/RecNum&gt;&lt;DisplayText&gt;(C.R.  Gallistel, Balsam, &amp;amp; Fairhurst, 2004; C.R. Gallistel &amp;amp; Gibbon, 2000)&lt;/DisplayText&gt;&lt;record&gt;&lt;rec-number&gt;6836&lt;/rec-number&gt;&lt;foreign-keys&gt;&lt;key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Gallistel&lt;/Author&gt;&lt;Year&gt;2000&lt;/Year&gt;&lt;RecNum&gt;6610&lt;/RecNum&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(C.R.  Gallistel, Balsam, &amp; Fairhurst, 2004; C.R. Gallistel &amp; Gibbon, 2000)</w:t>
      </w:r>
      <w:r w:rsidR="00E04D53">
        <w:rPr>
          <w:rFonts w:ascii="Times New Roman" w:eastAsia="Times New Roman" w:hAnsi="Times New Roman" w:cs="Times New Roman"/>
        </w:rPr>
        <w:fldChar w:fldCharType="end"/>
      </w:r>
      <w:r w:rsidR="00E04D53">
        <w:rPr>
          <w:rFonts w:ascii="Times New Roman" w:eastAsia="Times New Roman" w:hAnsi="Times New Roman" w:cs="Times New Roman"/>
        </w:rPr>
        <w:t>.</w:t>
      </w:r>
    </w:p>
    <w:p w14:paraId="54653604" w14:textId="77777777"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commences prior to the onset of the US, and it occurs on probe trials, when there is no US. The latency at which the CS evokes the blink varies in proportion to the interval that elapses between CS onset and US onset, so that the closure of the lid or membrane peaks near the moment when the threat to the eye is anticipated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&lt;EndNote&gt;&lt;Cite&gt;&lt;Author&gt;Kehoe&lt;/Author&gt;&lt;Year&gt;2009&lt;/Year&gt;&lt;RecNum&gt;11599&lt;/RecNum&gt;&lt;DisplayText&gt;(Kehoe, Olsen, Ludvig, &amp;amp; Sutton, 2009; White, Kehoe, Choi, &amp;amp; Moore, 2000)&lt;/DisplayText&gt;&lt;record&gt;&lt;rec-number&gt;11599&lt;/rec-number&gt;&lt;foreign-keys&gt;&lt;key app="EN" db-id="9aaa999r8se0xoe2rzlvsepae0vdt0zsef2v" timestamp="1563724920"&gt;11599&lt;/key&gt;&lt;/foreign-keys&gt;&lt;ref-type name="Journal Article"&gt;17&lt;/ref-type&gt;&lt;contributors&gt;&lt;authors&gt;&lt;author&gt;Kehoe, E.&lt;/author&gt;&lt;author&gt;Olsen,K.N.&lt;/author&gt;&lt;author&gt;Ludvig, E. A.&lt;/author&gt;&lt;author&gt;Sutton, R. S.&lt;/author&gt;&lt;/authors&gt;&lt;/contributors&gt;&lt;titles&gt;&lt;title&gt;&lt;style face="normal" font="default" size="100%"&gt;Scalar Timing Varies With Response Magnitude in Classical Conditioning of the Nictitating Membrane Response of the Rabbit (&lt;/style&gt;&lt;style face="italic" font="default" size="100%"&gt;Oryctolagus cuniculus&lt;/style&gt;&lt;style face="normal" font="default" size="100%"&gt;)&lt;/style&gt;&lt;/title&gt;&lt;secondary-title&gt;Behavioral Neuroscience&lt;/secondary-title&gt;&lt;/titles&gt;&lt;periodical&gt;&lt;full-title&gt;Behavioral Neuroscience&lt;/full-title&gt;&lt;abbr-1&gt;?Behavioral Neuroscience&lt;/abbr-1&gt;&lt;/periodical&gt;&lt;pages&gt;212-217&lt;/pages&gt;&lt;volume&gt;123&lt;/volume&gt;&lt;number&gt;1&lt;/number&gt;&lt;dates&gt;&lt;year&gt;2009&lt;/year&gt;&lt;/dates&gt;&lt;urls&gt;&lt;/urls&gt;&lt;/record&gt;&lt;/Cite&gt;&lt;Cite&gt;&lt;Author&gt;White&lt;/Author&gt;&lt;Year&gt;2000&lt;/Year&gt;&lt;RecNum&gt;4684&lt;/RecNum&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noProof/>
        </w:rPr>
        <w:t>(Kehoe, Olsen, Ludvig, &amp; Sutton, 2009; White, Kehoe, Choi, &amp; Moore, 2000)</w:t>
      </w:r>
      <w:r>
        <w:rPr>
          <w:rFonts w:ascii="Times New Roman" w:eastAsia="Times New Roman" w:hAnsi="Times New Roman" w:cs="Times New Roman"/>
        </w:rPr>
        <w:fldChar w:fldCharType="end"/>
      </w:r>
      <w:r>
        <w:rPr>
          <w:rFonts w:ascii="Times New Roman" w:eastAsia="Times New Roman" w:hAnsi="Times New Roman" w:cs="Times New Roman"/>
        </w:rPr>
        <w:t>. Thus, this simple Pavlovian conditioning procedure inscribes in the brain a simple quantitative fact—the duration of the CS-US interval. The inscribed quantitative fact is read out into an appropriately timed behavior whenever the CS is again presented. Thus, the locus of the material change in the brain that encodes this fact is a prime target in the search for the engram, the neurobiological basis of memory.</w:t>
      </w:r>
    </w:p>
    <w:p w14:paraId="49D6278C" w14:textId="033ED0FB"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CS-conditional blink of the eye has been obtained in decerebrate preparations of cats, rabbits, ferrets and guinea pigs </w: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 </w:instrTex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EN.CITE.DATA </w:instrText>
      </w:r>
      <w:r>
        <w:rPr>
          <w:rFonts w:ascii="Times New Roman" w:eastAsia="Times New Roman" w:hAnsi="Times New Roman" w:cs="Times New Roman"/>
        </w:rPr>
      </w:r>
      <w:r>
        <w:rPr>
          <w:rFonts w:ascii="Times New Roman" w:eastAsia="Times New Roman" w:hAnsi="Times New Roman" w:cs="Times New Roman"/>
        </w:rPr>
        <w:fldChar w:fldCharType="end"/>
      </w:r>
      <w:r>
        <w:rPr>
          <w:rFonts w:ascii="Times New Roman" w:eastAsia="Times New Roman" w:hAnsi="Times New Roman" w:cs="Times New Roman"/>
        </w:rPr>
      </w:r>
      <w:r>
        <w:rPr>
          <w:rFonts w:ascii="Times New Roman" w:eastAsia="Times New Roman" w:hAnsi="Times New Roman" w:cs="Times New Roman"/>
        </w:rPr>
        <w:fldChar w:fldCharType="separate"/>
      </w:r>
      <w:r>
        <w:rPr>
          <w:rFonts w:ascii="Times New Roman" w:eastAsia="Times New Roman" w:hAnsi="Times New Roman" w:cs="Times New Roman"/>
        </w:rPr>
        <w:t>(Hesslow &amp; Ivarsson, 1994; Kelly, Zuo, &amp; Bloedel, 1990; Kotani, Kawahara, &amp; Kirino, 2002; M. D. Mauk &amp; Thompson, 1987; Norman, Buchwald, &amp; Villablanca, 1977)</w:t>
      </w:r>
      <w:r>
        <w:rPr>
          <w:rFonts w:ascii="Times New Roman" w:eastAsia="Times New Roman" w:hAnsi="Times New Roman" w:cs="Times New Roman"/>
        </w:rPr>
        <w:fldChar w:fldCharType="end"/>
      </w:r>
      <w:r>
        <w:rPr>
          <w:rFonts w:ascii="Times New Roman" w:eastAsia="Times New Roman" w:hAnsi="Times New Roman" w:cs="Times New Roman"/>
        </w:rPr>
        <w:t xml:space="preserve">, proving that the forebrain is not essential; the brain stem alone is sufficient. Within the brain stem, the cerebellum is known to be the main </w:t>
      </w:r>
      <w:r>
        <w:rPr>
          <w:rFonts w:ascii="Times New Roman" w:eastAsia="Times New Roman" w:hAnsi="Times New Roman" w:cs="Times New Roman"/>
        </w:rPr>
        <w:lastRenderedPageBreak/>
        <w:t xml:space="preserve">locus of the memory trace </w:t>
      </w:r>
      <w:r w:rsidR="00437039">
        <w:rPr>
          <w:rFonts w:ascii="Times New Roman" w:eastAsia="Times New Roman" w:hAnsi="Times New Roman" w:cs="Times New Roman"/>
        </w:rPr>
        <w:fldChar w:fldCharType="begin">
          <w:fldData xml:space="preserve">PEVuZE5vdGU+PENpdGU+PEF1dGhvcj5LcnVwYTwvQXV0aG9yPjxZZWFyPjE5OTM8L1llYXI+PFJl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L2FsdC1wZXJpb2RpY2FsPjxwYWdlcz45ODktOTkxPC9wYWdlcz48dm9sdW1lPjI2MDwvdm9sdW1l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</w:fldData>
        </w:fldChar>
      </w:r>
      <w:r w:rsidR="00437039">
        <w:rPr>
          <w:rFonts w:ascii="Times New Roman" w:eastAsia="Times New Roman" w:hAnsi="Times New Roman" w:cs="Times New Roman"/>
        </w:rPr>
        <w:instrText xml:space="preserve"> ADDIN EN.CITE </w:instrText>
      </w:r>
      <w:r w:rsidR="00437039">
        <w:rPr>
          <w:rFonts w:ascii="Times New Roman" w:eastAsia="Times New Roman" w:hAnsi="Times New Roman" w:cs="Times New Roman"/>
        </w:rPr>
        <w:fldChar w:fldCharType="begin">
          <w:fldData xml:space="preserve">PEVuZE5vdGU+PENpdGU+PEF1dGhvcj5LcnVwYTwvQXV0aG9yPjxZZWFyPjE5OTM8L1llYXI+PFJl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L2FsdC1wZXJpb2RpY2FsPjxwYWdlcz45ODktOTkxPC9wYWdlcz48dm9sdW1lPjI2MDwvdm9sdW1l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</w:fldData>
        </w:fldChar>
      </w:r>
      <w:r w:rsidR="00437039">
        <w:rPr>
          <w:rFonts w:ascii="Times New Roman" w:eastAsia="Times New Roman" w:hAnsi="Times New Roman" w:cs="Times New Roman"/>
        </w:rPr>
        <w:instrText xml:space="preserve"> ADDIN EN.CITE.DATA </w:instrText>
      </w:r>
      <w:r w:rsidR="00437039">
        <w:rPr>
          <w:rFonts w:ascii="Times New Roman" w:eastAsia="Times New Roman" w:hAnsi="Times New Roman" w:cs="Times New Roman"/>
        </w:rPr>
      </w:r>
      <w:r w:rsidR="00437039">
        <w:rPr>
          <w:rFonts w:ascii="Times New Roman" w:eastAsia="Times New Roman" w:hAnsi="Times New Roman" w:cs="Times New Roman"/>
        </w:rPr>
        <w:fldChar w:fldCharType="end"/>
      </w:r>
      <w:r w:rsidR="00437039">
        <w:rPr>
          <w:rFonts w:ascii="Times New Roman" w:eastAsia="Times New Roman" w:hAnsi="Times New Roman" w:cs="Times New Roman"/>
        </w:rPr>
      </w:r>
      <w:r w:rsidR="00437039">
        <w:rPr>
          <w:rFonts w:ascii="Times New Roman" w:eastAsia="Times New Roman" w:hAnsi="Times New Roman" w:cs="Times New Roman"/>
        </w:rPr>
        <w:fldChar w:fldCharType="separate"/>
      </w:r>
      <w:r w:rsidR="00437039">
        <w:rPr>
          <w:rFonts w:ascii="Times New Roman" w:eastAsia="Times New Roman" w:hAnsi="Times New Roman" w:cs="Times New Roman"/>
          <w:noProof/>
        </w:rPr>
        <w:t>(Krupa, Thompson, &amp; Thompson, 1993; C. H. Yeo, Hardiman, &amp; Glickstein, 1984; C.H. Yeo, 1991)</w:t>
      </w:r>
      <w:r w:rsidR="00437039">
        <w:rPr>
          <w:rFonts w:ascii="Times New Roman" w:eastAsia="Times New Roman" w:hAnsi="Times New Roman" w:cs="Times New Roman"/>
        </w:rPr>
        <w:fldChar w:fldCharType="end"/>
      </w:r>
      <w:r>
        <w:rPr>
          <w:rFonts w:ascii="Times New Roman" w:eastAsia="Times New Roman" w:hAnsi="Times New Roman" w:cs="Times New Roman"/>
        </w:rPr>
        <w:t xml:space="preserve">. Disruption of cerebellar afferent signaling by a cerebral-vascular accident prevented eye blink conditioning in a human subject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&lt;EndNote&gt;&lt;Cite&gt;&lt;Author&gt;Solomon&lt;/Author&gt;&lt;Year&gt;1989&lt;/Year&gt;&lt;RecNum&gt;11603&lt;/RecNum&gt;&lt;DisplayText&gt;(Solomon, Stowe, &amp;amp; Pendlbeury, 1989)&lt;/DisplayText&gt;&lt;record&gt;&lt;rec-number&gt;11603&lt;/rec-number&gt;&lt;foreign-keys&gt;&lt;key app="EN" db-id="9aaa999r8se0xoe2rzlvsepae0vdt0zsef2v" timestamp="1563732391"&gt;11603&lt;/key&gt;&lt;/foreign-keys&gt;&lt;ref-type name="Journal Article"&gt;17&lt;/ref-type&gt;&lt;contributors&gt;&lt;authors&gt;&lt;author&gt;Solomon, P. R.&lt;/author&gt;&lt;author&gt;Stowe, G. T.&lt;/author&gt;&lt;author&gt;Pendlbeury, W. W. ()&lt;/author&gt;&lt;/authors&gt;&lt;/contributors&gt;&lt;titles&gt;&lt;title&gt;Disrupted eyelid conditioning in a patient with damage to cerebellar afferents&lt;/title&gt;&lt;secondary-title&gt;Behavioral Neuroscience&lt;/secondary-title&gt;&lt;/titles&gt;&lt;periodical&gt;&lt;full-title&gt;Behavioral Neuroscience&lt;/full-title&gt;&lt;abbr-1&gt;?Behavioral Neuroscience&lt;/abbr-1&gt;&lt;/periodical&gt;&lt;pages&gt;898-902&lt;/pages&gt;&lt;volume&gt;103&lt;/volume&gt;&lt;number&gt;4&lt;/number&gt;&lt;dates&gt;&lt;year&gt;1989&lt;/year&gt;&lt;/dates&gt;&lt;urls&gt;&lt;/urls&gt;&lt;electronic-resource-num&gt;10.1037/0735-7044.103.4.898&lt;/electronic-resource-num&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rPr>
        <w:t xml:space="preserve">(Solomon, Stowe, &amp; </w:t>
      </w:r>
      <w:proofErr w:type="spellStart"/>
      <w:r>
        <w:rPr>
          <w:rFonts w:ascii="Times New Roman" w:eastAsia="Times New Roman" w:hAnsi="Times New Roman" w:cs="Times New Roman"/>
        </w:rPr>
        <w:t>Pendlbeury</w:t>
      </w:r>
      <w:proofErr w:type="spellEnd"/>
      <w:r>
        <w:rPr>
          <w:rFonts w:ascii="Times New Roman" w:eastAsia="Times New Roman" w:hAnsi="Times New Roman" w:cs="Times New Roman"/>
        </w:rPr>
        <w:t>, 1989)</w:t>
      </w:r>
      <w:r>
        <w:rPr>
          <w:rFonts w:ascii="Times New Roman" w:eastAsia="Times New Roman" w:hAnsi="Times New Roman" w:cs="Times New Roman"/>
        </w:rPr>
        <w:fldChar w:fldCharType="end"/>
      </w:r>
      <w:r>
        <w:rPr>
          <w:rFonts w:ascii="Times New Roman" w:eastAsia="Times New Roman" w:hAnsi="Times New Roman" w:cs="Times New Roman"/>
        </w:rPr>
        <w:t>.</w:t>
      </w:r>
    </w:p>
    <w:p w14:paraId="37B7F582" w14:textId="32BDBF7A"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cerebellar Purkinje cell is among the largest neurons in the vertebrate brain </w:t>
      </w:r>
      <w:r w:rsidR="0023456C">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IEtuaWVyZW0sIDE5OTctUHJlc2VudDsgTGxpbmFzLCBXYWx0b24sICZhbXA7IExhbmcsIDIwMDQp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</w:fldData>
        </w:fldChar>
      </w:r>
      <w:r w:rsidR="0023456C">
        <w:rPr>
          <w:rFonts w:ascii="Times New Roman" w:eastAsia="Times New Roman" w:hAnsi="Times New Roman" w:cs="Times New Roman"/>
        </w:rPr>
        <w:instrText xml:space="preserve"> ADDIN EN.CITE </w:instrText>
      </w:r>
      <w:r w:rsidR="0023456C">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IEtuaWVyZW0sIDE5OTctUHJlc2VudDsgTGxpbmFzLCBXYWx0b24sICZhbXA7IExhbmcsIDIwMDQp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</w:fldData>
        </w:fldChar>
      </w:r>
      <w:r w:rsidR="0023456C">
        <w:rPr>
          <w:rFonts w:ascii="Times New Roman" w:eastAsia="Times New Roman" w:hAnsi="Times New Roman" w:cs="Times New Roman"/>
        </w:rPr>
        <w:instrText xml:space="preserve"> ADDIN EN.CITE.DATA </w:instrText>
      </w:r>
      <w:r w:rsidR="0023456C">
        <w:rPr>
          <w:rFonts w:ascii="Times New Roman" w:eastAsia="Times New Roman" w:hAnsi="Times New Roman" w:cs="Times New Roman"/>
        </w:rPr>
      </w:r>
      <w:r w:rsidR="0023456C">
        <w:rPr>
          <w:rFonts w:ascii="Times New Roman" w:eastAsia="Times New Roman" w:hAnsi="Times New Roman" w:cs="Times New Roman"/>
        </w:rPr>
        <w:fldChar w:fldCharType="end"/>
      </w:r>
      <w:r w:rsidR="0023456C">
        <w:rPr>
          <w:rFonts w:ascii="Times New Roman" w:eastAsia="Times New Roman" w:hAnsi="Times New Roman" w:cs="Times New Roman"/>
        </w:rPr>
      </w:r>
      <w:r w:rsidR="0023456C">
        <w:rPr>
          <w:rFonts w:ascii="Times New Roman" w:eastAsia="Times New Roman" w:hAnsi="Times New Roman" w:cs="Times New Roman"/>
        </w:rPr>
        <w:fldChar w:fldCharType="separate"/>
      </w:r>
      <w:r w:rsidR="0023456C">
        <w:rPr>
          <w:rFonts w:ascii="Times New Roman" w:eastAsia="Times New Roman" w:hAnsi="Times New Roman" w:cs="Times New Roman"/>
          <w:noProof/>
        </w:rPr>
        <w:t>(Apps &amp; Garwicz, 2005; Knierem, 1997-Present; Llinas, Walton, &amp; Lang, 2004)</w:t>
      </w:r>
      <w:r w:rsidR="0023456C">
        <w:rPr>
          <w:rFonts w:ascii="Times New Roman" w:eastAsia="Times New Roman" w:hAnsi="Times New Roman" w:cs="Times New Roman"/>
        </w:rPr>
        <w:fldChar w:fldCharType="end"/>
      </w:r>
      <w:r>
        <w:rPr>
          <w:rFonts w:ascii="Times New Roman" w:eastAsia="Times New Roman" w:hAnsi="Times New Roman" w:cs="Times New Roman"/>
        </w:rPr>
        <w:t xml:space="preserve">. It is the sole output of the cerebellar cortex. Its immense, flat, densely arborized dendritic tree straddles a subset of the dense projections of parallel fibers. The parallel fibers arise from the tiny granule cells in the granular layer of the cerebellar cortex. They project upward to the top layer of the cerebellar cortex, where they bifurcate and run parallel to the folds of the cerebellar cortex. They pass through and make glutamatergic synapses on the staggered dendritic trees of numerous Purkinje cells. On the order of 200,000 parallel fibers synapse on the dendrites of each Purkinje cell. The granule cells from which they arise constitute substantially more than 50% of the neurons in a vertebrate brain </w:t>
      </w:r>
      <w:r w:rsidR="0023456C">
        <w:rPr>
          <w:rFonts w:ascii="Times New Roman" w:eastAsia="Times New Roman" w:hAnsi="Times New Roman" w:cs="Times New Roman"/>
        </w:rPr>
        <w:fldChar w:fldCharType="begin"/>
      </w:r>
      <w:r w:rsidR="0023456C">
        <w:rPr>
          <w:rFonts w:ascii="Times New Roman" w:eastAsia="Times New Roman" w:hAnsi="Times New Roman" w:cs="Times New Roman"/>
        </w:rPr>
        <w:instrText xml:space="preserve"> ADDIN EN.CITE &lt;EndNote&gt;&lt;Cite&gt;&lt;Author&gt;D&amp;apos;Angelo&lt;/Author&gt;&lt;Year&gt;2013&lt;/Year&gt;&lt;RecNum&gt;11223&lt;/RecNum&gt;&lt;DisplayText&gt;(D&amp;apos;Angelo et al., 2013)&lt;/DisplayText&gt;&lt;record&gt;&lt;rec-number&gt;11223&lt;/rec-number&gt;&lt;foreign-keys&gt;&lt;key app="EN" db-id="9aaa999r8se0xoe2rzlvsepae0vdt0zsef2v" timestamp="1540231264"&gt;11223&lt;/key&gt;&lt;/foreign-keys&gt;&lt;ref-type name="Journal Article"&gt;17&lt;/ref-type&gt;&lt;contributors&gt;&lt;authors&gt;&lt;author&gt;D&amp;apos;Angelo, E.&lt;/author&gt;&lt;author&gt;Solinas, S.&lt;/author&gt;&lt;author&gt;Mapelli, J.&lt;/author&gt;&lt;author&gt;Gandolfi, D.&lt;/author&gt;&lt;author&gt;Mapelli, L.&lt;/author&gt;&lt;author&gt;Prestori, F.&lt;/author&gt;&lt;/authors&gt;&lt;/contributors&gt;&lt;titles&gt;&lt;title&gt;The cerebellar Golgi cell and spatiotemporal organization of granular layer activity&lt;/title&gt;&lt;secondary-title&gt;Frontiers  in  Neural Circuits&lt;/secondary-title&gt;&lt;/titles&gt;&lt;periodical&gt;&lt;full-title&gt;Frontiers  in  Neural Circuits&lt;/full-title&gt;&lt;/periodical&gt;&lt;edition&gt;17 May 2013&lt;/edition&gt;&lt;dates&gt;&lt;year&gt;2013&lt;/year&gt;&lt;/dates&gt;&lt;urls&gt;&lt;/urls&gt;&lt;electronic-resource-num&gt;10.3389/fncir.2013.00093&lt;/electronic-resource-num&gt;&lt;/record&gt;&lt;/Cite&gt;&lt;/EndNote&gt;</w:instrText>
      </w:r>
      <w:r w:rsidR="0023456C">
        <w:rPr>
          <w:rFonts w:ascii="Times New Roman" w:eastAsia="Times New Roman" w:hAnsi="Times New Roman" w:cs="Times New Roman"/>
        </w:rPr>
        <w:fldChar w:fldCharType="separate"/>
      </w:r>
      <w:r w:rsidR="0023456C">
        <w:rPr>
          <w:rFonts w:ascii="Times New Roman" w:eastAsia="Times New Roman" w:hAnsi="Times New Roman" w:cs="Times New Roman"/>
          <w:noProof/>
        </w:rPr>
        <w:t>(D'Angelo et al., 2013)</w:t>
      </w:r>
      <w:r w:rsidR="0023456C">
        <w:rPr>
          <w:rFonts w:ascii="Times New Roman" w:eastAsia="Times New Roman" w:hAnsi="Times New Roman" w:cs="Times New Roman"/>
        </w:rPr>
        <w:fldChar w:fldCharType="end"/>
      </w:r>
      <w:r>
        <w:rPr>
          <w:rFonts w:ascii="Times New Roman" w:eastAsia="Times New Roman" w:hAnsi="Times New Roman" w:cs="Times New Roman"/>
        </w:rPr>
        <w:t>.</w:t>
      </w:r>
    </w:p>
    <w:p w14:paraId="2752594A" w14:textId="35992540"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Climbing fibers provide the only other excitatory input to Purkinje cells </w:t>
      </w:r>
      <w:r w:rsidR="007B7F22">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IEtuaWVyZW0sIDE5OTctUHJlc2VudDsgTGxpbmFzIGV0IGFsLiwgMjAwNCk8L0Rpc3BsYXlUZXh0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</w:fldData>
        </w:fldChar>
      </w:r>
      <w:r w:rsidR="007B7F22">
        <w:rPr>
          <w:rFonts w:ascii="Times New Roman" w:eastAsia="Times New Roman" w:hAnsi="Times New Roman" w:cs="Times New Roman"/>
        </w:rPr>
        <w:instrText xml:space="preserve"> ADDIN EN.CITE </w:instrText>
      </w:r>
      <w:r w:rsidR="007B7F22">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IEtuaWVyZW0sIDE5OTctUHJlc2VudDsgTGxpbmFzIGV0IGFsLiwgMjAwNCk8L0Rpc3BsYXlUZXh0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</w:fldData>
        </w:fldChar>
      </w:r>
      <w:r w:rsidR="007B7F22">
        <w:rPr>
          <w:rFonts w:ascii="Times New Roman" w:eastAsia="Times New Roman" w:hAnsi="Times New Roman" w:cs="Times New Roman"/>
        </w:rPr>
        <w:instrText xml:space="preserve"> ADDIN EN.CITE.DATA </w:instrText>
      </w:r>
      <w:r w:rsidR="007B7F22">
        <w:rPr>
          <w:rFonts w:ascii="Times New Roman" w:eastAsia="Times New Roman" w:hAnsi="Times New Roman" w:cs="Times New Roman"/>
        </w:rPr>
      </w:r>
      <w:r w:rsidR="007B7F22">
        <w:rPr>
          <w:rFonts w:ascii="Times New Roman" w:eastAsia="Times New Roman" w:hAnsi="Times New Roman" w:cs="Times New Roman"/>
        </w:rPr>
        <w:fldChar w:fldCharType="end"/>
      </w:r>
      <w:r w:rsidR="007B7F22">
        <w:rPr>
          <w:rFonts w:ascii="Times New Roman" w:eastAsia="Times New Roman" w:hAnsi="Times New Roman" w:cs="Times New Roman"/>
        </w:rPr>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(Apps &amp; Garwicz, 2005; Knierem, 1997-Present; Llinas et al., 2004)</w:t>
      </w:r>
      <w:r w:rsidR="007B7F22">
        <w:rPr>
          <w:rFonts w:ascii="Times New Roman" w:eastAsia="Times New Roman" w:hAnsi="Times New Roman" w:cs="Times New Roman"/>
        </w:rPr>
        <w:fldChar w:fldCharType="end"/>
      </w:r>
      <w:r>
        <w:rPr>
          <w:rFonts w:ascii="Times New Roman" w:eastAsia="Times New Roman" w:hAnsi="Times New Roman" w:cs="Times New Roman"/>
        </w:rPr>
        <w:t>. They arise from cells in the inferior olivary nucleus. In stark contrast to the parallel fibers, only one climbing fiber innervates a Purkinje cell, but its terminal arbor wraps the cell with a dense engulfing bush of synapses. Short bursts of high-frequency presynaptic spikes in the climbing fiber produce the complex, multi-modal post-synaptic spike, which is thought to control Purkinje cell spiking rates and induce learning.</w:t>
      </w:r>
    </w:p>
    <w:p w14:paraId="1D38364A" w14:textId="482B80F5"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main site of learning seems to be in the cerebellar cortex </w:t>
      </w:r>
      <w:r>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YW5zc29uIGV0IGFsLiwgMjAxNjsgVGVuIEJyaW5rZSBldCBhbC4sIDIwMTc7IEMuIEguIFllbyBl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sidR="00437039">
        <w:rPr>
          <w:rFonts w:ascii="Times New Roman" w:eastAsia="Times New Roman" w:hAnsi="Times New Roman" w:cs="Times New Roman"/>
        </w:rPr>
        <w:instrText xml:space="preserve"> ADDIN EN.CITE </w:instrText>
      </w:r>
      <w:r w:rsidR="00437039">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YW5zc29uIGV0IGFsLiwgMjAxNjsgVGVuIEJyaW5rZSBldCBhbC4sIDIwMTc7IEMuIEguIFllbyBl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sidR="00437039">
        <w:rPr>
          <w:rFonts w:ascii="Times New Roman" w:eastAsia="Times New Roman" w:hAnsi="Times New Roman" w:cs="Times New Roman"/>
        </w:rPr>
        <w:instrText xml:space="preserve"> ADDIN EN.CITE.DATA </w:instrText>
      </w:r>
      <w:r w:rsidR="00437039">
        <w:rPr>
          <w:rFonts w:ascii="Times New Roman" w:eastAsia="Times New Roman" w:hAnsi="Times New Roman" w:cs="Times New Roman"/>
        </w:rPr>
      </w:r>
      <w:r w:rsidR="00437039">
        <w:rPr>
          <w:rFonts w:ascii="Times New Roman" w:eastAsia="Times New Roman" w:hAnsi="Times New Roman" w:cs="Times New Roman"/>
        </w:rPr>
        <w:fldChar w:fldCharType="end"/>
      </w:r>
      <w:r>
        <w:rPr>
          <w:rFonts w:ascii="Times New Roman" w:eastAsia="Times New Roman" w:hAnsi="Times New Roman" w:cs="Times New Roman"/>
        </w:rPr>
      </w:r>
      <w:r>
        <w:rPr>
          <w:rFonts w:ascii="Times New Roman" w:eastAsia="Times New Roman" w:hAnsi="Times New Roman" w:cs="Times New Roman"/>
        </w:rPr>
        <w:fldChar w:fldCharType="separate"/>
      </w:r>
      <w:r w:rsidR="00437039">
        <w:rPr>
          <w:rFonts w:ascii="Times New Roman" w:eastAsia="Times New Roman" w:hAnsi="Times New Roman" w:cs="Times New Roman"/>
          <w:noProof/>
        </w:rPr>
        <w:t>(Heiney, Kim, Augustine, &amp; Medina, 2014; G Hesslow, 1994; G. Hesslow, 1994b; Johansson et al., 2016; Ten Brinke et al., 2017; C. H. Yeo et al., 1984; C.H. Yeo, M.J. Hardiman, &amp; M. Glickstein, 1985a, 1985c; C.H. Yeo, M.J. Hardiman, &amp; M.  Glickstein, 1986)</w:t>
      </w:r>
      <w:r>
        <w:rPr>
          <w:rFonts w:ascii="Times New Roman" w:eastAsia="Times New Roman" w:hAnsi="Times New Roman" w:cs="Times New Roman"/>
        </w:rPr>
        <w:fldChar w:fldCharType="end"/>
      </w:r>
      <w:r>
        <w:rPr>
          <w:rFonts w:ascii="Times New Roman" w:eastAsia="Times New Roman" w:hAnsi="Times New Roman" w:cs="Times New Roman"/>
        </w:rPr>
        <w:t xml:space="preserve">, which consists of roughly 1,000 </w:t>
      </w:r>
      <w:proofErr w:type="spellStart"/>
      <w:r>
        <w:rPr>
          <w:rFonts w:ascii="Times New Roman" w:eastAsia="Times New Roman" w:hAnsi="Times New Roman" w:cs="Times New Roman"/>
        </w:rPr>
        <w:t>microzones</w:t>
      </w:r>
      <w:proofErr w:type="spellEnd"/>
      <w:r>
        <w:rPr>
          <w:rFonts w:ascii="Times New Roman" w:eastAsia="Times New Roman" w:hAnsi="Times New Roman" w:cs="Times New Roman"/>
        </w:rPr>
        <w:t xml:space="preserve">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&lt;EndNote&gt;&lt;Cite&gt;&lt;Author&gt;Apps&lt;/Author&gt;&lt;Year&gt;2005&lt;/Year&gt;&lt;RecNum&gt;11131&lt;/RecNum&gt;&lt;DisplayText&gt;(Apps &amp;amp; Garwicz, 2005)&lt;/DisplayText&gt;&lt;record&gt;&lt;rec-number&gt;11131&lt;/rec-number&gt;&lt;foreign-keys&gt;&lt;key app="EN" db-id="9aaa999r8se0xoe2rzlvsepae0vdt0zsef2v" timestamp="1532959712"&gt;11131&lt;/key&gt;&lt;/foreign-keys&gt;&lt;ref-type name="Journal Article"&gt;17&lt;/ref-type&gt;&lt;contributors&gt;&lt;authors&gt;&lt;author&gt;Apps, R.&lt;/author&gt;&lt;author&gt;Garwicz, M&lt;/author&gt;&lt;/authors&gt;&lt;/contributors&gt;&lt;titles&gt;&lt;title&gt;Anatomical and physiological foundations of cerebellar information processing&lt;/title&gt;&lt;secondary-title&gt;Nature Reviews. Neuroscience&lt;/secondary-title&gt;&lt;/titles&gt;&lt;periodical&gt;&lt;full-title&gt;Nature Reviews. Neuroscience&lt;/full-title&gt;&lt;/periodical&gt;&lt;pages&gt;297–311&lt;/pages&gt;&lt;volume&gt;6&lt;/volume&gt;&lt;number&gt;4&lt;/number&gt;&lt;dates&gt;&lt;year&gt;2005&lt;/year&gt;&lt;/dates&gt;&lt;urls&gt;&lt;/urls&gt;&lt;/record&gt;&lt;/Cite&gt;&lt;/EndNote&gt;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(Apps &amp; Garwicz, 2005)</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Each part of the body maps by way of the climbing fiber system to several disparately located </w:t>
      </w:r>
      <w:proofErr w:type="spellStart"/>
      <w:r>
        <w:rPr>
          <w:rFonts w:ascii="Times New Roman" w:eastAsia="Times New Roman" w:hAnsi="Times New Roman" w:cs="Times New Roman"/>
        </w:rPr>
        <w:t>microzones</w:t>
      </w:r>
      <w:proofErr w:type="spellEnd"/>
      <w:r>
        <w:rPr>
          <w:rFonts w:ascii="Times New Roman" w:eastAsia="Times New Roman" w:hAnsi="Times New Roman" w:cs="Times New Roman"/>
        </w:rPr>
        <w:t xml:space="preserve">. The Purkinje cells whose conditional pauses we here analyze are located in the C3 zone of the ferret cerebellum, the area that has been shown to mediate the classically conditioned eye blink </w:t>
      </w:r>
      <w:r>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OyBHLiAgSGVzc2xvdywgMjAxNjsgQy5ILiBZZW8sIE0uSi4gSGFyZGltYW4sICZhbXA7IE0uIEds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</w:fldData>
        </w:fldChar>
      </w:r>
      <w:r w:rsidR="00E04D53">
        <w:rPr>
          <w:rFonts w:ascii="Times New Roman" w:eastAsia="Times New Roman" w:hAnsi="Times New Roman" w:cs="Times New Roman"/>
        </w:rPr>
        <w:instrText xml:space="preserve"> ADDIN EN.CITE </w:instrText>
      </w:r>
      <w:r w:rsidR="00E04D53">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OyBHLiAgSGVzc2xvdywgMjAxNjsgQy5ILiBZZW8sIE0uSi4gSGFyZGltYW4sICZhbXA7IE0uIEds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</w:fldData>
        </w:fldChar>
      </w:r>
      <w:r w:rsidR="00E04D53">
        <w:rPr>
          <w:rFonts w:ascii="Times New Roman" w:eastAsia="Times New Roman" w:hAnsi="Times New Roman" w:cs="Times New Roman"/>
        </w:rPr>
        <w:instrText xml:space="preserve"> ADDIN EN.CITE.DATA </w:instrText>
      </w:r>
      <w:r w:rsidR="00E04D53">
        <w:rPr>
          <w:rFonts w:ascii="Times New Roman" w:eastAsia="Times New Roman" w:hAnsi="Times New Roman" w:cs="Times New Roman"/>
        </w:rPr>
      </w:r>
      <w:r w:rsidR="00E04D53">
        <w:rPr>
          <w:rFonts w:ascii="Times New Roman" w:eastAsia="Times New Roman" w:hAnsi="Times New Roman" w:cs="Times New Roman"/>
        </w:rPr>
        <w:fldChar w:fldCharType="end"/>
      </w:r>
      <w:r>
        <w:rPr>
          <w:rFonts w:ascii="Times New Roman" w:eastAsia="Times New Roman" w:hAnsi="Times New Roman" w:cs="Times New Roman"/>
        </w:rPr>
      </w:r>
      <w:r>
        <w:rPr>
          <w:rFonts w:ascii="Times New Roman" w:eastAsia="Times New Roman" w:hAnsi="Times New Roman" w:cs="Times New Roman"/>
        </w:rPr>
        <w:fldChar w:fldCharType="separate"/>
      </w:r>
      <w:r w:rsidR="00E04D53">
        <w:rPr>
          <w:rFonts w:ascii="Times New Roman" w:eastAsia="Times New Roman" w:hAnsi="Times New Roman" w:cs="Times New Roman"/>
          <w:noProof/>
        </w:rPr>
        <w:t>(Heiney et al., 2014; G. Hesslow, 1994a; G.  Hesslow, 1994; D.-A. Jirenhed &amp; G.  Hesslow, 2016; C.H. Yeo, M.J. Hardiman, &amp; M. Glickstein, 1985b, 1986; C.H. Yeo, M.J. Hardiman, &amp; M.  Glickstein, 1985)</w:t>
      </w:r>
      <w:r>
        <w:rPr>
          <w:rFonts w:ascii="Times New Roman" w:eastAsia="Times New Roman" w:hAnsi="Times New Roman" w:cs="Times New Roman"/>
        </w:rPr>
        <w:fldChar w:fldCharType="end"/>
      </w:r>
      <w:r>
        <w:rPr>
          <w:rFonts w:ascii="Times New Roman" w:eastAsia="Times New Roman" w:hAnsi="Times New Roman" w:cs="Times New Roman"/>
        </w:rPr>
        <w:t>. Like most Purkinje cells, these have a high spontaneous firing rate—on the order of 40-80 Hz.</w:t>
      </w:r>
    </w:p>
    <w:p w14:paraId="5AD19671" w14:textId="537752C5"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The conditional pause in Purkinje cell firing develops</w:t>
      </w:r>
      <w:r w:rsidR="005B6C3E">
        <w:rPr>
          <w:rFonts w:ascii="Times New Roman" w:eastAsia="Times New Roman" w:hAnsi="Times New Roman" w:cs="Times New Roman"/>
        </w:rPr>
        <w:t xml:space="preserve"> in the decerebrate ferret</w:t>
      </w:r>
      <w:r>
        <w:rPr>
          <w:rFonts w:ascii="Times New Roman" w:eastAsia="Times New Roman" w:hAnsi="Times New Roman" w:cs="Times New Roman"/>
        </w:rPr>
        <w:t xml:space="preserve"> even when the CS is direct electrical stimulation of the parallel fibers and the US is direct electrical stimulation of the climbing fiber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&lt;EndNote&gt;&lt;Cite&gt;&lt;Author&gt;Johansson&lt;/Author&gt;&lt;Year&gt;2014&lt;/Year&gt;&lt;RecNum&gt;10081&lt;/RecNum&gt;&lt;DisplayText&gt;(Johansson et al.,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et al., 2014)</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Stimulation of off-beam parallel fibers—fibers that do not synapse on the Purkinje cell from which one is recording—produces a profound inhibition of the spontaneous firing, presumably by way of the stellate cells or the basket cells or both. However, a dose of a GABA blocker sufficient to block this inhibitory effect does not block the elicitation of the conditional pause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&lt;EndNote&gt;&lt;Cite&gt;&lt;Author&gt;Johansson&lt;/Author&gt;&lt;Year&gt;2014&lt;/Year&gt;&lt;RecNum&gt;10081&lt;/RecNum&gt;&lt;DisplayText&gt;(Johansson et al.,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et al., 2014)</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This result implies that the pause is not mediated by input from the inhibitory interneurons synapsing on the Purkinje cell. This conclusion is further </w:t>
      </w:r>
      <w:r>
        <w:rPr>
          <w:rFonts w:ascii="Times New Roman" w:eastAsia="Times New Roman" w:hAnsi="Times New Roman" w:cs="Times New Roman"/>
        </w:rPr>
        <w:lastRenderedPageBreak/>
        <w:t xml:space="preserve">strengthened by the fact that the ability of the glutamatergic input from the parallel fibers to trigger the pause in firing is blocked by the infusion of an agent that selectively blocks the mGlu7 receptor mGluR7 receptor in the synapse that a parallel fiber makes onto a Purkinje cell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&lt;EndNote&gt;&lt;Cite&gt;&lt;Author&gt;Johansson&lt;/Author&gt;&lt;Year&gt;2015&lt;/Year&gt;&lt;RecNum&gt;11051&lt;/RecNum&gt;&lt;DisplayText&gt;(Johansson, 2015; Johansson et al., 2015)&lt;/DisplayText&gt;&lt;record&gt;&lt;rec-number&gt;11051&lt;/rec-number&gt;&lt;foreign-keys&gt;&lt;key app="EN" db-id="9aaa999r8se0xoe2rzlvsepae0vdt0zsef2v" timestamp="1525109446"&gt;11051&lt;/key&gt;&lt;/foreign-keys&gt;&lt;ref-type name="Thesis"&gt;32&lt;/ref-type&gt;&lt;contributors&gt;&lt;authors&gt;&lt;author&gt;Johansson, F.&lt;/author&gt;&lt;/authors&gt;&lt;tertiary-authors&gt;&lt;author&gt;Germund Hesslow&lt;/author&gt;&lt;/tertiary-authors&gt;&lt;/contributors&gt;&lt;titles&gt;&lt;title&gt;A Purkinje cell timing mechanism: On the physical basis of a temporal duration memory&lt;/title&gt;&lt;secondary-title&gt;Experimental Medical Science&lt;/secondary-title&gt;&lt;short-title&gt;A Purkinje cell timing mechanism&lt;/short-title&gt;&lt;/titles&gt;&lt;pages&gt;95&lt;/pages&gt;&lt;volume&gt;PhD&lt;/volume&gt;&lt;dates&gt;&lt;year&gt;2015&lt;/year&gt;&lt;pub-dates&gt;&lt;date&gt;June 13, 2015&lt;/date&gt;&lt;/pub-dates&gt;&lt;/dates&gt;&lt;pub-location&gt;Lund, Sweden&lt;/pub-location&gt;&lt;publisher&gt;Lund&lt;/publisher&gt;&lt;urls&gt;&lt;/urls&gt;&lt;/record&gt;&lt;/Cite&gt;&lt;Cite&gt;&lt;Author&gt;Johansson&lt;/Author&gt;&lt;Year&gt;2015&lt;/Year&gt;&lt;RecNum&gt;10290&lt;/RecNum&gt;&lt;record&gt;&lt;rec-number&gt;10290&lt;/rec-number&gt;&lt;foreign-keys&gt;&lt;key app="EN" db-id="9aaa999r8se0xoe2rzlvsepae0vdt0zsef2v" timestamp="1448140985"&gt;10290&lt;/key&gt;&lt;/foreign-keys&gt;&lt;ref-type name="Journal Article"&gt;17&lt;/ref-type&gt;&lt;contributors&gt;&lt;authors&gt;&lt;author&gt;Johansson, F.&lt;/author&gt;&lt;author&gt;Carlsson, H.A. E.&lt;/author&gt;&lt;author&gt;Rasmussen, A.&lt;/author&gt;&lt;author&gt;Yeo, C.H.&lt;/author&gt;&lt;author&gt;Hesslow, G.&lt;/author&gt;&lt;/authors&gt;&lt;/contributors&gt;&lt;titles&gt;&lt;title&gt;Activation of a Temporal Memory in Purkinje Cells by the mGluR7 Receptor&lt;/title&gt;&lt;secondary-title&gt;Cell Reports&lt;/secondary-title&gt;&lt;/titles&gt;&lt;periodical&gt;&lt;full-title&gt;Cell Reports&lt;/full-title&gt;&lt;/periodical&gt;&lt;pages&gt;1741-1746&lt;/pages&gt;&lt;volume&gt;13&lt;/volume&gt;&lt;number&gt;9&lt;/number&gt;&lt;dates&gt;&lt;year&gt;2015&lt;/year&gt;&lt;/dates&gt;&lt;publisher&gt;Elsevier&lt;/publisher&gt;&lt;urls&gt;&lt;related-urls&gt;&lt;url&gt;http://dx.doi.org/10.1016/j.celrep.2015.10.047&lt;/url&gt;&lt;/related-urls&gt;&lt;/urls&gt;&lt;electronic-resource-num&gt;10.1016/j.celrep.2015.10.047&lt;/electronic-resource-num&gt;&lt;access-date&gt;2015/11/21&lt;/access-date&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2015; Johansson et al., 2015)</w:t>
      </w:r>
      <w:r w:rsidR="007B7F22">
        <w:rPr>
          <w:rFonts w:ascii="Times New Roman" w:eastAsia="Times New Roman" w:hAnsi="Times New Roman" w:cs="Times New Roman"/>
        </w:rPr>
        <w:fldChar w:fldCharType="end"/>
      </w:r>
      <w:r>
        <w:rPr>
          <w:rFonts w:ascii="Times New Roman" w:eastAsia="Times New Roman" w:hAnsi="Times New Roman" w:cs="Times New Roman"/>
        </w:rPr>
        <w:t>.</w:t>
      </w:r>
      <w:r w:rsidR="007B7F22">
        <w:rPr>
          <w:rFonts w:ascii="Times New Roman" w:eastAsia="Times New Roman" w:hAnsi="Times New Roman" w:cs="Times New Roman"/>
        </w:rPr>
        <w:t xml:space="preserve"> </w:t>
      </w:r>
      <w:r>
        <w:rPr>
          <w:rFonts w:ascii="Times New Roman" w:eastAsia="Times New Roman" w:hAnsi="Times New Roman" w:cs="Times New Roman"/>
        </w:rPr>
        <w:t xml:space="preserve">Together these results make a strong case that the mechanism that times the CS-US interval, the mechanism that records into memory the result of that timing (the duration of the interval) and the mechanism that reads the remembered durations out into a pause of corresponding duration are intrinsic to the Purkinje cell itself </w:t>
      </w:r>
      <w:r w:rsidR="007D1954">
        <w:rPr>
          <w:rFonts w:ascii="Times New Roman" w:eastAsia="Times New Roman" w:hAnsi="Times New Roman" w:cs="Times New Roman"/>
        </w:rPr>
        <w:fldChar w:fldCharType="begin"/>
      </w:r>
      <w:r w:rsidR="007D1954">
        <w:rPr>
          <w:rFonts w:ascii="Times New Roman" w:eastAsia="Times New Roman" w:hAnsi="Times New Roman" w:cs="Times New Roman"/>
        </w:rPr>
        <w:instrText xml:space="preserve"> ADDIN EN.CITE &lt;EndNote&gt;&lt;Cite&gt;&lt;Author&gt;Johansson&lt;/Author&gt;&lt;Year&gt;2019&lt;/Year&gt;&lt;RecNum&gt;11744&lt;/RecNum&gt;&lt;DisplayText&gt;(Johansson, 2019)&lt;/DisplayText&gt;&lt;record&gt;&lt;rec-number&gt;11744&lt;/rec-number&gt;&lt;foreign-keys&gt;&lt;key app="EN" db-id="9aaa999r8se0xoe2rzlvsepae0vdt0zsef2v" timestamp="1572974431"&gt;11744&lt;/key&gt;&lt;/foreign-keys&gt;&lt;ref-type name="Journal Article"&gt;17&lt;/ref-type&gt;&lt;contributors&gt;&lt;authors&gt;&lt;author&gt;Johansson, F.&lt;/author&gt;&lt;/authors&gt;&lt;/contributors&gt;&lt;titles&gt;&lt;title&gt;Intrinsic memory of temporal intervals in cerebellar Purkinje cells&lt;/title&gt;&lt;secondary-title&gt;Learning and Memory&lt;/secondary-title&gt;&lt;/titles&gt;&lt;periodical&gt;&lt;full-title&gt;Learning and Memory&lt;/full-title&gt;&lt;/periodical&gt;&lt;volume&gt;166&lt;/volume&gt;&lt;number&gt;December&lt;/number&gt;&lt;keywords&gt;&lt;keyword&gt;cell-intrinsic memory&lt;/keyword&gt;&lt;keyword&gt;intracellular memory&lt;/keyword&gt;&lt;/keywords&gt;&lt;dates&gt;&lt;year&gt;2019&lt;/year&gt;&lt;/dates&gt;&lt;urls&gt;&lt;/urls&gt;&lt;/record&gt;&lt;/Cite&gt;&lt;/EndNote&gt;</w:instrText>
      </w:r>
      <w:r w:rsidR="007D1954">
        <w:rPr>
          <w:rFonts w:ascii="Times New Roman" w:eastAsia="Times New Roman" w:hAnsi="Times New Roman" w:cs="Times New Roman"/>
        </w:rPr>
        <w:fldChar w:fldCharType="separate"/>
      </w:r>
      <w:r w:rsidR="007D1954">
        <w:rPr>
          <w:rFonts w:ascii="Times New Roman" w:eastAsia="Times New Roman" w:hAnsi="Times New Roman" w:cs="Times New Roman"/>
          <w:noProof/>
        </w:rPr>
        <w:t>(Johansson, 2019)</w:t>
      </w:r>
      <w:r w:rsidR="007D1954">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F270368" w14:textId="3465CA44" w:rsidR="007328E9" w:rsidRP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Previous analyses of the Purkinje cell pause responses have been based on averaging across trials, such as peristimulus time histograms. Although an indispensable technique, averaging can conceal and distort important features of the individual responses. For instance, sudden response onsets with variable latencies will look like gradual onsets. We have therefore re-analyzed a large body of data and here report the trial-by-trial statistics of the conditional pauses obtained </w:t>
      </w:r>
      <w:r w:rsidR="006044DC">
        <w:rPr>
          <w:rFonts w:ascii="Times New Roman" w:eastAsia="Times New Roman" w:hAnsi="Times New Roman" w:cs="Times New Roman"/>
        </w:rPr>
        <w:t xml:space="preserve">from decerebrate ferrets </w:t>
      </w:r>
      <w:r>
        <w:rPr>
          <w:rFonts w:ascii="Times New Roman" w:eastAsia="Times New Roman" w:hAnsi="Times New Roman" w:cs="Times New Roman"/>
        </w:rPr>
        <w:t>under three experimental conditions. In the first conditions, the CS was pulsatile electrical stimulation of the mossy fibers at 50 Hz. (The mossy fibers are the input to the granule cells.) The US was two short bursts of pulsatile electrical stimulation to the inferior olive or to a climbing fiber. In the second, the CS was pulsatile electrical stimulation of the dorsum of the forepaw at 50 Hz and the US was two short bursts of pulsatile electrical stimulation to a climbing fiber. In the third, the CS was pulsatile electrical stimulation of the parallel fibers, which are the immediate presynaptic input to the Purkinje cell</w:t>
      </w:r>
      <w:r w:rsidR="006044DC">
        <w:rPr>
          <w:rFonts w:ascii="Times New Roman" w:eastAsia="Times New Roman" w:hAnsi="Times New Roman" w:cs="Times New Roman"/>
        </w:rPr>
        <w:t>;</w:t>
      </w:r>
      <w:r>
        <w:rPr>
          <w:rFonts w:ascii="Times New Roman" w:eastAsia="Times New Roman" w:hAnsi="Times New Roman" w:cs="Times New Roman"/>
        </w:rPr>
        <w:t xml:space="preserve"> the US was stimulation was again two short bursts of pulsatile electrical stimulation to a climbing fiber. The CS-US interval used in training varied from 0.15 to 0.45s. The CS stimulation terminated just before US onset in some cases, while in others, it continued well beyond US offset.</w:t>
      </w:r>
    </w:p>
    <w:p w14:paraId="66BA681F" w14:textId="264F48CD" w:rsidR="007328E9" w:rsidRPr="007328E9" w:rsidRDefault="007328E9" w:rsidP="007328E9">
      <w:pPr>
        <w:pStyle w:val="p1"/>
        <w:rPr>
          <w:b/>
        </w:rPr>
      </w:pPr>
      <w:r w:rsidRPr="007328E9">
        <w:rPr>
          <w:b/>
        </w:rPr>
        <w:t>Determining Trial-by-Trial Pause Statistics</w:t>
      </w:r>
    </w:p>
    <w:p w14:paraId="1684DB28" w14:textId="3A1E2CBD" w:rsidR="00FD7F95" w:rsidRDefault="00102D7B" w:rsidP="007328E9">
      <w:pPr>
        <w:pStyle w:val="p1"/>
      </w:pPr>
      <w:r>
        <w:t xml:space="preserve">The </w:t>
      </w:r>
      <w:r w:rsidR="00930DFC">
        <w:t>conditional</w:t>
      </w:r>
      <w:r>
        <w:t xml:space="preserve"> pause is commonly visualized by a raster plot of a se</w:t>
      </w:r>
      <w:r w:rsidR="005936CB">
        <w:t>quence of probe trials (Figure 1a</w:t>
      </w:r>
      <w:r>
        <w:t>)</w:t>
      </w:r>
      <w:r w:rsidR="002B6049">
        <w:t>.</w:t>
      </w:r>
      <w:r>
        <w:t xml:space="preserve"> </w:t>
      </w:r>
      <w:r w:rsidR="002B6049">
        <w:t>I</w:t>
      </w:r>
      <w:r>
        <w:t xml:space="preserve">ts average duration may be estimated from the </w:t>
      </w:r>
      <w:r w:rsidR="00F9649B">
        <w:t>peri-</w:t>
      </w:r>
      <w:proofErr w:type="gramStart"/>
      <w:r w:rsidR="00F9649B">
        <w:t xml:space="preserve">CS  </w:t>
      </w:r>
      <w:r>
        <w:t>histogram</w:t>
      </w:r>
      <w:proofErr w:type="gramEnd"/>
      <w:r>
        <w:t xml:space="preserve"> of spike counts (Figure 1</w:t>
      </w:r>
      <w:r w:rsidR="005936CB">
        <w:t>b</w:t>
      </w:r>
      <w:r>
        <w:t xml:space="preserve">). In this work, we determine the distribution of </w:t>
      </w:r>
      <w:r w:rsidR="00225FB7">
        <w:t xml:space="preserve">pause </w:t>
      </w:r>
      <w:r>
        <w:t xml:space="preserve">statistics for individual trials—onset latencies, offset latencies, </w:t>
      </w:r>
      <w:r w:rsidR="005936CB">
        <w:t>pause widths, pause depths and the abruptness of pause onsets</w:t>
      </w:r>
      <w:r w:rsidR="007328E9">
        <w:t xml:space="preserve">. </w:t>
      </w:r>
      <w:r w:rsidR="005936CB">
        <w:t>In the Discussion, we consider how t</w:t>
      </w:r>
      <w:r w:rsidR="007328E9">
        <w:t>hese statistics constrain possible</w:t>
      </w:r>
      <w:r w:rsidR="005936CB">
        <w:t xml:space="preserve"> mechanisms for the generation of the pauses.</w:t>
      </w:r>
    </w:p>
    <w:p w14:paraId="4A251A13" w14:textId="3E6DEF58" w:rsidR="00F27E7A" w:rsidRDefault="005936CB" w:rsidP="007328E9">
      <w:pPr>
        <w:pStyle w:val="p1"/>
        <w:rPr>
          <w:b/>
        </w:rPr>
      </w:pPr>
      <w:r>
        <w:t xml:space="preserve"> </w:t>
      </w:r>
    </w:p>
    <w:p w14:paraId="09BF0146" w14:textId="43BD6655" w:rsidR="00F27E7A" w:rsidRDefault="002F35C5" w:rsidP="007328E9">
      <w:pPr>
        <w:pStyle w:val="p1"/>
        <w:rPr>
          <w:b/>
        </w:rPr>
      </w:pPr>
      <w:r>
        <w:rPr>
          <w:b/>
          <w:noProof/>
        </w:rPr>
        <w:lastRenderedPageBreak/>
        <w:drawing>
          <wp:inline distT="0" distB="0" distL="0" distR="0" wp14:anchorId="540B9129" wp14:editId="270A7BC6">
            <wp:extent cx="4775200" cy="44111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df"/>
                    <pic:cNvPicPr/>
                  </pic:nvPicPr>
                  <pic:blipFill rotWithShape="1">
                    <a:blip r:embed="rId8">
                      <a:extLst>
                        <a:ext uri="{28A0092B-C50C-407E-A947-70E740481C1C}">
                          <a14:useLocalDpi xmlns:a14="http://schemas.microsoft.com/office/drawing/2010/main" val="0"/>
                        </a:ext>
                      </a:extLst>
                    </a:blip>
                    <a:srcRect l="2315" t="21703" r="10645" b="16165"/>
                    <a:stretch/>
                  </pic:blipFill>
                  <pic:spPr bwMode="auto">
                    <a:xfrm>
                      <a:off x="0" y="0"/>
                      <a:ext cx="4775382" cy="44113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3F657A" w14:textId="19835CCE" w:rsidR="00FD7F95" w:rsidRPr="007E4C4C" w:rsidRDefault="00FD7F95" w:rsidP="007328E9">
      <w:pPr>
        <w:pStyle w:val="p1"/>
      </w:pPr>
      <w:r w:rsidRPr="00FD7F95">
        <w:rPr>
          <w:b/>
        </w:rPr>
        <w:t>Figure 1</w:t>
      </w:r>
      <w:r>
        <w:t xml:space="preserve">. a. </w:t>
      </w:r>
      <w:r w:rsidRPr="007E4C4C">
        <w:rPr>
          <w:i/>
        </w:rPr>
        <w:t>Spike raster plot of 20 successive probe trials (trials without a US)</w:t>
      </w:r>
      <w:r w:rsidR="007E4C4C" w:rsidRPr="007E4C4C">
        <w:rPr>
          <w:i/>
        </w:rPr>
        <w:t xml:space="preserve"> following conditioning with a 0.3 s CS-US interval</w:t>
      </w:r>
      <w:r w:rsidR="00C97415">
        <w:rPr>
          <w:i/>
        </w:rPr>
        <w:t xml:space="preserve">. </w:t>
      </w:r>
      <w:r w:rsidR="009E230D">
        <w:rPr>
          <w:i/>
        </w:rPr>
        <w:t>The CS</w:t>
      </w:r>
      <w:r w:rsidR="007E4C4C" w:rsidRPr="007E4C4C">
        <w:rPr>
          <w:i/>
        </w:rPr>
        <w:t xml:space="preserve"> was </w:t>
      </w:r>
      <w:r w:rsidR="00C74974">
        <w:rPr>
          <w:i/>
        </w:rPr>
        <w:t xml:space="preserve">0.3s </w:t>
      </w:r>
      <w:r w:rsidR="009E230D">
        <w:rPr>
          <w:i/>
        </w:rPr>
        <w:t>stimulation of</w:t>
      </w:r>
      <w:r w:rsidR="00C74974">
        <w:rPr>
          <w:i/>
        </w:rPr>
        <w:t xml:space="preserve"> </w:t>
      </w:r>
      <w:r w:rsidR="00485AA3">
        <w:rPr>
          <w:i/>
        </w:rPr>
        <w:t>the dorsum of the forepaw</w:t>
      </w:r>
      <w:r w:rsidR="00C74974">
        <w:rPr>
          <w:i/>
        </w:rPr>
        <w:t xml:space="preserve"> at 50</w:t>
      </w:r>
      <w:r w:rsidR="00225FB7">
        <w:rPr>
          <w:i/>
        </w:rPr>
        <w:t xml:space="preserve"> </w:t>
      </w:r>
      <w:r w:rsidR="00C74974">
        <w:rPr>
          <w:i/>
        </w:rPr>
        <w:t>Hz</w:t>
      </w:r>
      <w:r w:rsidR="0062693B">
        <w:rPr>
          <w:i/>
        </w:rPr>
        <w:t>, both during training</w:t>
      </w:r>
      <w:r w:rsidR="00225FB7">
        <w:rPr>
          <w:i/>
        </w:rPr>
        <w:t>, when US onset immediately followed CS termination,</w:t>
      </w:r>
      <w:r w:rsidR="0062693B">
        <w:rPr>
          <w:i/>
        </w:rPr>
        <w:t xml:space="preserve"> and in these probe trials</w:t>
      </w:r>
      <w:r w:rsidR="00FB4248">
        <w:rPr>
          <w:i/>
        </w:rPr>
        <w:t>.</w:t>
      </w:r>
      <w:r w:rsidR="009E230D">
        <w:rPr>
          <w:i/>
        </w:rPr>
        <w:t xml:space="preserve"> </w:t>
      </w:r>
      <w:r w:rsidR="00FB4248">
        <w:rPr>
          <w:i/>
        </w:rPr>
        <w:t>T</w:t>
      </w:r>
      <w:r w:rsidR="009E230D">
        <w:rPr>
          <w:i/>
        </w:rPr>
        <w:t>he US</w:t>
      </w:r>
      <w:r w:rsidR="00AD2974">
        <w:rPr>
          <w:i/>
        </w:rPr>
        <w:t xml:space="preserve"> </w:t>
      </w:r>
      <w:r w:rsidR="0062693B">
        <w:rPr>
          <w:i/>
        </w:rPr>
        <w:t>during training</w:t>
      </w:r>
      <w:r w:rsidR="009E230D">
        <w:rPr>
          <w:i/>
        </w:rPr>
        <w:t xml:space="preserve"> was two 5-pulse bursts of 500 Hz stimulation of the climbing fiber input (5 ms between the bursts)</w:t>
      </w:r>
      <w:r w:rsidR="007E4C4C" w:rsidRPr="007E4C4C">
        <w:rPr>
          <w:i/>
        </w:rPr>
        <w:t xml:space="preserve">. </w:t>
      </w:r>
      <w:r w:rsidR="009E230D" w:rsidRPr="007E4C4C">
        <w:rPr>
          <w:i/>
        </w:rPr>
        <w:t>The blue vertical lines mark the beginning and end of the CS</w:t>
      </w:r>
      <w:r w:rsidR="009E230D">
        <w:rPr>
          <w:i/>
        </w:rPr>
        <w:t>-US interval</w:t>
      </w:r>
      <w:r w:rsidR="00715C28">
        <w:rPr>
          <w:i/>
        </w:rPr>
        <w:t xml:space="preserve">. </w:t>
      </w:r>
      <w:r w:rsidR="007E4C4C" w:rsidRPr="007E4C4C">
        <w:rPr>
          <w:i/>
        </w:rPr>
        <w:t>Green asterisks mark the pause onsets</w:t>
      </w:r>
      <w:r w:rsidR="0062693B">
        <w:rPr>
          <w:i/>
        </w:rPr>
        <w:t>,</w:t>
      </w:r>
      <w:r w:rsidR="007E4C4C" w:rsidRPr="007E4C4C">
        <w:rPr>
          <w:i/>
        </w:rPr>
        <w:t xml:space="preserve"> </w:t>
      </w:r>
      <w:r w:rsidR="0062693B">
        <w:rPr>
          <w:i/>
        </w:rPr>
        <w:t xml:space="preserve">as </w:t>
      </w:r>
      <w:r w:rsidR="007E4C4C" w:rsidRPr="007E4C4C">
        <w:rPr>
          <w:i/>
        </w:rPr>
        <w:t xml:space="preserve">determined by </w:t>
      </w:r>
      <w:r w:rsidR="0062693B">
        <w:rPr>
          <w:i/>
        </w:rPr>
        <w:t>our</w:t>
      </w:r>
      <w:r w:rsidR="007E4C4C" w:rsidRPr="007E4C4C">
        <w:rPr>
          <w:i/>
        </w:rPr>
        <w:t xml:space="preserve"> algorithm</w:t>
      </w:r>
      <w:r w:rsidR="0062693B">
        <w:rPr>
          <w:i/>
        </w:rPr>
        <w:t xml:space="preserve"> for estimating pause onsets and offsets</w:t>
      </w:r>
      <w:r w:rsidR="007E4C4C" w:rsidRPr="007E4C4C">
        <w:rPr>
          <w:i/>
        </w:rPr>
        <w:t>; red asterisks</w:t>
      </w:r>
      <w:r w:rsidR="00AD2974">
        <w:rPr>
          <w:i/>
        </w:rPr>
        <w:t xml:space="preserve"> </w:t>
      </w:r>
      <w:r w:rsidR="0062693B">
        <w:rPr>
          <w:i/>
        </w:rPr>
        <w:t xml:space="preserve">mark </w:t>
      </w:r>
      <w:r w:rsidR="007E4C4C" w:rsidRPr="007E4C4C">
        <w:rPr>
          <w:i/>
        </w:rPr>
        <w:t>the</w:t>
      </w:r>
      <w:r w:rsidR="0062693B">
        <w:rPr>
          <w:i/>
        </w:rPr>
        <w:t xml:space="preserve"> estimated</w:t>
      </w:r>
      <w:r w:rsidR="007E4C4C" w:rsidRPr="007E4C4C">
        <w:rPr>
          <w:i/>
        </w:rPr>
        <w:t xml:space="preserve"> pause offsets.</w:t>
      </w:r>
      <w:r w:rsidR="007E4C4C">
        <w:t xml:space="preserve"> b. </w:t>
      </w:r>
      <w:r w:rsidR="007E4C4C" w:rsidRPr="007E4C4C">
        <w:rPr>
          <w:i/>
        </w:rPr>
        <w:t>Peri-</w:t>
      </w:r>
      <w:r w:rsidR="00F9649B">
        <w:rPr>
          <w:i/>
        </w:rPr>
        <w:t>CS</w:t>
      </w:r>
      <w:r w:rsidR="007E4C4C" w:rsidRPr="007E4C4C">
        <w:rPr>
          <w:i/>
        </w:rPr>
        <w:t xml:space="preserve"> histogram</w:t>
      </w:r>
      <w:r w:rsidR="009E230D">
        <w:rPr>
          <w:i/>
        </w:rPr>
        <w:t>,</w:t>
      </w:r>
      <w:r w:rsidR="007E4C4C" w:rsidRPr="007E4C4C">
        <w:rPr>
          <w:i/>
        </w:rPr>
        <w:t xml:space="preserve"> count</w:t>
      </w:r>
      <w:r w:rsidR="009E230D">
        <w:rPr>
          <w:i/>
        </w:rPr>
        <w:t>ing</w:t>
      </w:r>
      <w:r w:rsidR="007E4C4C" w:rsidRPr="007E4C4C">
        <w:rPr>
          <w:i/>
        </w:rPr>
        <w:t xml:space="preserve"> spikes across the 20 trials into</w:t>
      </w:r>
      <w:r w:rsidR="00F9649B">
        <w:rPr>
          <w:i/>
        </w:rPr>
        <w:t xml:space="preserve"> successive</w:t>
      </w:r>
      <w:r w:rsidR="007E4C4C" w:rsidRPr="007E4C4C">
        <w:rPr>
          <w:i/>
        </w:rPr>
        <w:t xml:space="preserve"> </w:t>
      </w:r>
      <w:r w:rsidR="00AD2974">
        <w:rPr>
          <w:i/>
        </w:rPr>
        <w:t>10</w:t>
      </w:r>
      <w:r w:rsidR="007E4C4C" w:rsidRPr="007E4C4C">
        <w:rPr>
          <w:i/>
        </w:rPr>
        <w:t xml:space="preserve"> ms wide bins.</w:t>
      </w:r>
      <w:r w:rsidR="007E4C4C">
        <w:t xml:space="preserve"> c-e. </w:t>
      </w:r>
      <w:r w:rsidR="007E4C4C">
        <w:rPr>
          <w:i/>
        </w:rPr>
        <w:t>P</w:t>
      </w:r>
      <w:r w:rsidR="007E4C4C" w:rsidRPr="007E4C4C">
        <w:rPr>
          <w:i/>
        </w:rPr>
        <w:t>robability distribution functions</w:t>
      </w:r>
      <w:r w:rsidR="007E4C4C">
        <w:rPr>
          <w:i/>
        </w:rPr>
        <w:t xml:space="preserve"> (normalized histograms</w:t>
      </w:r>
      <w:r w:rsidR="00D96513">
        <w:rPr>
          <w:i/>
        </w:rPr>
        <w:t>, with 5 ms wide bins</w:t>
      </w:r>
      <w:r w:rsidR="007E4C4C">
        <w:rPr>
          <w:i/>
        </w:rPr>
        <w:t>)</w:t>
      </w:r>
      <w:r w:rsidR="007E4C4C" w:rsidRPr="007E4C4C">
        <w:rPr>
          <w:i/>
        </w:rPr>
        <w:t xml:space="preserve"> on the inter</w:t>
      </w:r>
      <w:r w:rsidR="00D96513">
        <w:rPr>
          <w:i/>
        </w:rPr>
        <w:t>-</w:t>
      </w:r>
      <w:r w:rsidR="007E4C4C" w:rsidRPr="007E4C4C">
        <w:rPr>
          <w:i/>
        </w:rPr>
        <w:t>spike intervals during the 0.</w:t>
      </w:r>
      <w:r w:rsidR="009E230D">
        <w:rPr>
          <w:i/>
        </w:rPr>
        <w:t>3</w:t>
      </w:r>
      <w:r w:rsidR="007E4C4C" w:rsidRPr="007E4C4C">
        <w:rPr>
          <w:i/>
        </w:rPr>
        <w:t>s preceding the CS</w:t>
      </w:r>
      <w:r w:rsidR="00FB4248">
        <w:rPr>
          <w:i/>
        </w:rPr>
        <w:t xml:space="preserve"> (c)</w:t>
      </w:r>
      <w:r w:rsidR="007E4C4C" w:rsidRPr="007E4C4C">
        <w:rPr>
          <w:i/>
        </w:rPr>
        <w:t>, during the CS</w:t>
      </w:r>
      <w:r w:rsidR="009E230D">
        <w:rPr>
          <w:i/>
        </w:rPr>
        <w:t>-US interval</w:t>
      </w:r>
      <w:r w:rsidR="00FB4248">
        <w:rPr>
          <w:i/>
        </w:rPr>
        <w:t xml:space="preserve"> (d)</w:t>
      </w:r>
      <w:r w:rsidR="007E4C4C" w:rsidRPr="007E4C4C">
        <w:rPr>
          <w:i/>
        </w:rPr>
        <w:t>, and during the 1 s after the CS</w:t>
      </w:r>
      <w:r w:rsidR="00FB4248">
        <w:rPr>
          <w:i/>
        </w:rPr>
        <w:t xml:space="preserve"> (e)</w:t>
      </w:r>
    </w:p>
    <w:p w14:paraId="0CE3759A" w14:textId="374E215D" w:rsidR="00F37A92" w:rsidRDefault="007328E9" w:rsidP="0047409D">
      <w:pPr>
        <w:spacing w:before="240"/>
        <w:ind w:firstLine="360"/>
      </w:pPr>
      <w:r>
        <w:t xml:space="preserve">The </w:t>
      </w:r>
      <w:r w:rsidR="007F404B">
        <w:t>compil</w:t>
      </w:r>
      <w:r>
        <w:t xml:space="preserve">ation of trial-by-trial pause statistics </w:t>
      </w:r>
      <w:r w:rsidR="007F404B">
        <w:t>presuppose</w:t>
      </w:r>
      <w:r>
        <w:t xml:space="preserve"> an algorithm for determining </w:t>
      </w:r>
      <w:r w:rsidR="002F2B83">
        <w:t>their</w:t>
      </w:r>
      <w:r>
        <w:t xml:space="preserve"> onsets and offsets. We developed a Bayesian algorithm that uses the statistics from the peri-stimulus histogram to set priors on the </w:t>
      </w:r>
      <w:r w:rsidR="00A84425">
        <w:t>locations of the onsets and offsets on individual</w:t>
      </w:r>
      <w:r w:rsidR="00E53018">
        <w:t xml:space="preserve"> trials and on the rates of firing </w:t>
      </w:r>
      <w:r w:rsidR="00671C54">
        <w:t>before</w:t>
      </w:r>
      <w:r w:rsidR="00E53018">
        <w:t xml:space="preserve">, during, and </w:t>
      </w:r>
      <w:r w:rsidR="00671C54">
        <w:t>after</w:t>
      </w:r>
      <w:r w:rsidR="00E53018">
        <w:t xml:space="preserve"> the pause.</w:t>
      </w:r>
      <w:r w:rsidR="00FB4248">
        <w:t xml:space="preserve"> </w:t>
      </w:r>
      <w:r w:rsidR="003D6CDA">
        <w:t>It</w:t>
      </w:r>
      <w:r w:rsidR="00FB4248">
        <w:t xml:space="preserve"> is described in </w:t>
      </w:r>
      <w:r w:rsidR="006044DC">
        <w:t>the</w:t>
      </w:r>
      <w:r w:rsidR="00FB4248">
        <w:t xml:space="preserve"> Appendix. The</w:t>
      </w:r>
      <w:r w:rsidR="0047409D">
        <w:t xml:space="preserve"> data and the</w:t>
      </w:r>
      <w:r w:rsidR="00FB4248">
        <w:t xml:space="preserve"> </w:t>
      </w:r>
      <w:proofErr w:type="spellStart"/>
      <w:r w:rsidR="00FB4248">
        <w:t>Matlab</w:t>
      </w:r>
      <w:proofErr w:type="spellEnd"/>
      <w:r w:rsidR="006044DC">
        <w:t>™</w:t>
      </w:r>
      <w:r w:rsidR="00FB4248">
        <w:t xml:space="preserve"> code implementing </w:t>
      </w:r>
      <w:r w:rsidR="0047409D">
        <w:t>our analyses</w:t>
      </w:r>
      <w:r w:rsidR="00FB4248">
        <w:t xml:space="preserve"> </w:t>
      </w:r>
      <w:r w:rsidR="0047409D">
        <w:t>are</w:t>
      </w:r>
      <w:r w:rsidR="00FB4248">
        <w:t xml:space="preserve"> in </w:t>
      </w:r>
      <w:r w:rsidR="006044DC">
        <w:t xml:space="preserve">a publicly accessible </w:t>
      </w:r>
      <w:hyperlink r:id="rId9" w:history="1">
        <w:r w:rsidR="006044DC" w:rsidRPr="006044DC">
          <w:rPr>
            <w:rStyle w:val="Hyperlink"/>
          </w:rPr>
          <w:t>repository</w:t>
        </w:r>
      </w:hyperlink>
      <w:r w:rsidR="0047409D">
        <w:t>.</w:t>
      </w:r>
      <w:r w:rsidR="00CE3882">
        <w:t xml:space="preserve"> The algorithm delivered trial-by-trial estimates of pause onset, pause offset, the weights of the </w:t>
      </w:r>
      <w:r w:rsidR="00CE3882" w:rsidRPr="0047409D">
        <w:rPr>
          <w:rFonts w:ascii="Times New Roman" w:eastAsia="Times New Roman" w:hAnsi="Times New Roman" w:cs="Times New Roman"/>
        </w:rPr>
        <w:t>evidence</w:t>
      </w:r>
      <w:r w:rsidR="00CE3882">
        <w:t xml:space="preserve"> for the onset and </w:t>
      </w:r>
      <w:r w:rsidR="003D6CDA">
        <w:t xml:space="preserve">for the </w:t>
      </w:r>
      <w:r w:rsidR="00CE3882">
        <w:t>offset</w:t>
      </w:r>
      <w:r w:rsidR="00890B37">
        <w:t xml:space="preserve">. It also delivered </w:t>
      </w:r>
      <w:r w:rsidR="00CE3882">
        <w:t xml:space="preserve">the duration of the longest </w:t>
      </w:r>
      <w:r w:rsidR="00CE3882">
        <w:lastRenderedPageBreak/>
        <w:t>inter-spike interval between these estimates,</w:t>
      </w:r>
      <w:r w:rsidR="00890B37">
        <w:t xml:space="preserve"> which may be considered an estimate of the depth of a pause. It also delivered</w:t>
      </w:r>
      <w:r w:rsidR="00CE3882">
        <w:t xml:space="preserve"> the latency from pause onset to the onset of the longest inter-spike interval.</w:t>
      </w:r>
      <w:r w:rsidR="00890B37">
        <w:t xml:space="preserve"> This may be considered a measure of the abruptness of pause onset. Finally, it delivered</w:t>
      </w:r>
      <w:r w:rsidR="003D6CDA">
        <w:t xml:space="preserve"> </w:t>
      </w:r>
      <w:r w:rsidR="00890B37">
        <w:t>t</w:t>
      </w:r>
      <w:r w:rsidR="003D6CDA">
        <w:t>he interval from the estimate of pause onset to the estimate of pause offset</w:t>
      </w:r>
      <w:r w:rsidR="00890B37">
        <w:t>, which</w:t>
      </w:r>
      <w:r w:rsidR="003D6CDA">
        <w:t xml:space="preserve"> is</w:t>
      </w:r>
      <w:r w:rsidR="00890B37">
        <w:t xml:space="preserve"> an</w:t>
      </w:r>
      <w:r w:rsidR="003D6CDA">
        <w:t xml:space="preserve"> estimate of the width of the pause.</w:t>
      </w:r>
    </w:p>
    <w:p w14:paraId="07C63CE7" w14:textId="41AE30CC" w:rsidR="00631A2E" w:rsidRPr="00FB4248" w:rsidRDefault="00631A2E" w:rsidP="00FB4248">
      <w:pPr>
        <w:jc w:val="center"/>
        <w:rPr>
          <w:b/>
        </w:rPr>
      </w:pPr>
    </w:p>
    <w:p w14:paraId="259566B3" w14:textId="24205A37" w:rsidR="00B71209" w:rsidRDefault="00AC259B" w:rsidP="008E266E">
      <w:pPr>
        <w:pStyle w:val="p1"/>
        <w:jc w:val="center"/>
        <w:rPr>
          <w:b/>
        </w:rPr>
      </w:pPr>
      <w:r>
        <w:rPr>
          <w:b/>
        </w:rPr>
        <w:t>Experiment 1: Acquisition</w:t>
      </w:r>
      <w:r w:rsidR="0035118B">
        <w:rPr>
          <w:b/>
        </w:rPr>
        <w:t xml:space="preserve"> of the </w:t>
      </w:r>
      <w:r w:rsidR="00930DFC">
        <w:rPr>
          <w:b/>
        </w:rPr>
        <w:t>Conditional</w:t>
      </w:r>
      <w:r w:rsidR="0035118B">
        <w:rPr>
          <w:b/>
        </w:rPr>
        <w:t xml:space="preserve"> Pause</w:t>
      </w:r>
    </w:p>
    <w:p w14:paraId="7F660284" w14:textId="209FDAAD" w:rsidR="00625984" w:rsidRDefault="00023BEB" w:rsidP="00023BEB">
      <w:pPr>
        <w:pStyle w:val="p1"/>
      </w:pPr>
      <w:r w:rsidRPr="00023BEB">
        <w:t xml:space="preserve">Recordings where made from </w:t>
      </w:r>
      <w:r>
        <w:t>ten</w:t>
      </w:r>
      <w:r w:rsidRPr="00023BEB">
        <w:t xml:space="preserve"> Purkinje cells in</w:t>
      </w:r>
      <w:r w:rsidR="00BB49D6">
        <w:t xml:space="preserve"> the eyeblink-controlling</w:t>
      </w:r>
      <w:r w:rsidRPr="00023BEB">
        <w:t xml:space="preserve"> </w:t>
      </w:r>
      <w:proofErr w:type="spellStart"/>
      <w:r w:rsidR="000B1CEB">
        <w:t>microzone</w:t>
      </w:r>
      <w:proofErr w:type="spellEnd"/>
      <w:r w:rsidR="00625984">
        <w:t xml:space="preserve"> within the C3 zone of the ferret cerebellar cortex during a conditioning protocol in which the CS was stimulation of the mossy fibers at 50 Hz. T</w:t>
      </w:r>
      <w:r w:rsidR="00625984" w:rsidRPr="00023BEB">
        <w:t>he US was direct stimulation of the inferior olive (n=</w:t>
      </w:r>
      <w:r w:rsidR="00671C54">
        <w:t>5</w:t>
      </w:r>
      <w:r w:rsidR="00625984" w:rsidRPr="00023BEB">
        <w:t>) or climbing fibers (n=5)</w:t>
      </w:r>
      <w:r w:rsidR="00625984">
        <w:t xml:space="preserve"> with two short bursts of 5 pulses each, delivered</w:t>
      </w:r>
      <w:r w:rsidR="00625984" w:rsidRPr="00023BEB">
        <w:t xml:space="preserve"> at 500 Hz</w:t>
      </w:r>
      <w:r w:rsidR="00625984">
        <w:t>, with an interval between the bursts of 12 ms (first 7 subjects) or 4m (last 3 subjects).  The ferrets were decerebrated</w:t>
      </w:r>
      <w:r w:rsidR="003D56CA">
        <w:t xml:space="preserve"> before the experiment began</w:t>
      </w:r>
      <w:r w:rsidR="00625984">
        <w:t>.</w:t>
      </w:r>
    </w:p>
    <w:p w14:paraId="4281352D" w14:textId="3ACA6BD3" w:rsidR="00AE537C" w:rsidRPr="00AE537C" w:rsidRDefault="00AE537C" w:rsidP="00AE537C">
      <w:pPr>
        <w:pStyle w:val="p2"/>
      </w:pPr>
      <w:r>
        <w:t>In this and all subsequent experiments each Purkinje cell was identified as an eyeblink cell by the presence of microzone-defining short-latency (10-12 ms) complex spike responses to brief electrical stimulation of the periocular receptive field (</w:t>
      </w:r>
      <w:proofErr w:type="spellStart"/>
      <w:r>
        <w:t>Hesslow</w:t>
      </w:r>
      <w:proofErr w:type="spellEnd"/>
      <w:r>
        <w:t xml:space="preserve"> 1994a&amp;b</w:t>
      </w:r>
      <w:r w:rsidR="000A35B0">
        <w:t>)</w:t>
      </w:r>
    </w:p>
    <w:p w14:paraId="1F64B979" w14:textId="1238F8CF" w:rsidR="00DD3E9E" w:rsidRPr="0047409D" w:rsidRDefault="000B1CEB" w:rsidP="0047409D">
      <w:pPr>
        <w:spacing w:before="240"/>
        <w:ind w:firstLine="360"/>
      </w:pPr>
      <w:r>
        <w:t xml:space="preserve"> </w:t>
      </w:r>
      <w:r w:rsidR="00EF402B">
        <w:t xml:space="preserve">In Cells/Subjects 1 through 7, </w:t>
      </w:r>
      <w:r w:rsidR="00625984">
        <w:t>CS stimulations</w:t>
      </w:r>
      <w:r w:rsidR="00EF402B">
        <w:t xml:space="preserve"> terminated after 0.3s, and the US onset occurred .02 seconds later.</w:t>
      </w:r>
      <w:r w:rsidR="00023BEB" w:rsidRPr="00023BEB">
        <w:t xml:space="preserve"> </w:t>
      </w:r>
      <w:r w:rsidR="00EF402B">
        <w:t xml:space="preserve"> In the last three Cells/Subjects, </w:t>
      </w:r>
      <w:r w:rsidR="006D168C">
        <w:t xml:space="preserve">US onset occurred 0.2s after CS onset and </w:t>
      </w:r>
      <w:r w:rsidR="00EF402B">
        <w:t>the CS stimulation continued through and beyond US onset and offset.</w:t>
      </w:r>
      <w:r w:rsidR="000761B3">
        <w:t xml:space="preserve"> This was done to </w:t>
      </w:r>
      <w:proofErr w:type="spellStart"/>
      <w:r w:rsidR="000761B3">
        <w:t>deconfound</w:t>
      </w:r>
      <w:proofErr w:type="spellEnd"/>
      <w:r w:rsidR="000761B3">
        <w:t xml:space="preserve"> the effects of US onset from those of CS offset.</w:t>
      </w:r>
    </w:p>
    <w:p w14:paraId="4681D967" w14:textId="4CBAB883" w:rsidR="00BA6EF3" w:rsidRPr="0047409D" w:rsidRDefault="00DD3E9E" w:rsidP="0047409D">
      <w:pPr>
        <w:spacing w:before="240"/>
        <w:ind w:firstLine="360"/>
      </w:pPr>
      <w:r>
        <w:t>R</w:t>
      </w:r>
      <w:r w:rsidR="00023BEB" w:rsidRPr="00023BEB">
        <w:t>ecordings were initiated in the naive state, i.e., before the animal had been exposed to any (or only a few) paired stimulus presentations and continued for up to 4 hours</w:t>
      </w:r>
      <w:r w:rsidR="0047409D">
        <w:t>,</w:t>
      </w:r>
      <w:r w:rsidR="00023BEB" w:rsidRPr="00023BEB">
        <w:t xml:space="preserve"> until </w:t>
      </w:r>
      <w:r w:rsidR="00023BEB">
        <w:t xml:space="preserve">a </w:t>
      </w:r>
      <w:r w:rsidR="00930DFC">
        <w:t>conditional</w:t>
      </w:r>
      <w:r w:rsidR="00023BEB">
        <w:t xml:space="preserve"> pause was apparent over a sequence of trials</w:t>
      </w:r>
      <w:r w:rsidR="00023BEB" w:rsidRPr="00023BEB">
        <w:t>.</w:t>
      </w:r>
      <w:r w:rsidR="00EF402B">
        <w:t xml:space="preserve"> The inter</w:t>
      </w:r>
      <w:r>
        <w:t>-</w:t>
      </w:r>
      <w:r w:rsidR="00EF402B">
        <w:t xml:space="preserve">trial interval (the interval between CS onsets) was 15s. </w:t>
      </w:r>
    </w:p>
    <w:p w14:paraId="7D35647D" w14:textId="6FC03A61" w:rsidR="00B71209" w:rsidRDefault="00BA6EF3" w:rsidP="000761B3">
      <w:pPr>
        <w:pStyle w:val="p1"/>
        <w:keepNext/>
        <w:rPr>
          <w:b/>
        </w:rPr>
      </w:pPr>
      <w:r w:rsidRPr="00BA6EF3">
        <w:rPr>
          <w:b/>
        </w:rPr>
        <w:t>Results</w:t>
      </w:r>
      <w:r w:rsidR="00764CD6">
        <w:rPr>
          <w:b/>
        </w:rPr>
        <w:t xml:space="preserve"> of the Analysis</w:t>
      </w:r>
    </w:p>
    <w:p w14:paraId="3C8C81F7" w14:textId="4B11E7F6" w:rsidR="0037772B" w:rsidRPr="0037772B" w:rsidRDefault="0037772B" w:rsidP="000761B3">
      <w:pPr>
        <w:pStyle w:val="p1"/>
        <w:keepNext/>
        <w:rPr>
          <w:bCs/>
          <w:i/>
          <w:iCs/>
        </w:rPr>
      </w:pPr>
      <w:r w:rsidRPr="0037772B">
        <w:rPr>
          <w:bCs/>
          <w:i/>
          <w:iCs/>
        </w:rPr>
        <w:t>Complex and Variable Course of Conditioning</w:t>
      </w:r>
    </w:p>
    <w:p w14:paraId="6DBEC32B" w14:textId="1F239EA4" w:rsidR="009F20FB" w:rsidRDefault="00BA6EF3" w:rsidP="00631A2E">
      <w:pPr>
        <w:pStyle w:val="p1"/>
      </w:pPr>
      <w:r w:rsidRPr="00BA6EF3">
        <w:t>Figures</w:t>
      </w:r>
      <w:r w:rsidR="003B53F0">
        <w:t xml:space="preserve"> 2 </w:t>
      </w:r>
      <w:r w:rsidR="002E4B57">
        <w:t>shows</w:t>
      </w:r>
      <w:r w:rsidR="003B53F0">
        <w:t xml:space="preserve"> two raster plots </w:t>
      </w:r>
      <w:r w:rsidR="002E4B57">
        <w:t>with</w:t>
      </w:r>
      <w:r w:rsidR="003B53F0">
        <w:t xml:space="preserve"> complete </w:t>
      </w:r>
      <w:r w:rsidR="00023BEB">
        <w:t>trial sequences</w:t>
      </w:r>
      <w:r w:rsidR="003B53F0">
        <w:t>. They are chosen to illustrate the complexity and diversity of what is seen during the training period</w:t>
      </w:r>
      <w:r w:rsidR="00023BEB">
        <w:t>,</w:t>
      </w:r>
      <w:r w:rsidR="003B53F0">
        <w:t xml:space="preserve"> when the </w:t>
      </w:r>
      <w:r w:rsidR="00930DFC">
        <w:t>conditional</w:t>
      </w:r>
      <w:r w:rsidR="003B53F0">
        <w:t xml:space="preserve"> pause develops</w:t>
      </w:r>
    </w:p>
    <w:p w14:paraId="045D0FFE" w14:textId="017F41EF" w:rsidR="00B71209" w:rsidRDefault="00B71209" w:rsidP="00631A2E">
      <w:pPr>
        <w:pStyle w:val="p1"/>
      </w:pPr>
    </w:p>
    <w:p w14:paraId="0A72F80F" w14:textId="47E9551C" w:rsidR="002E4B57" w:rsidRDefault="002E4B57" w:rsidP="00631A2E">
      <w:pPr>
        <w:pStyle w:val="p1"/>
      </w:pPr>
      <w:r>
        <w:rPr>
          <w:noProof/>
        </w:rPr>
        <w:lastRenderedPageBreak/>
        <w:drawing>
          <wp:inline distT="0" distB="0" distL="0" distR="0" wp14:anchorId="5D72F4CD" wp14:editId="46036349">
            <wp:extent cx="5367443" cy="596856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rasters).pdf"/>
                    <pic:cNvPicPr/>
                  </pic:nvPicPr>
                  <pic:blipFill rotWithShape="1">
                    <a:blip r:embed="rId10">
                      <a:extLst>
                        <a:ext uri="{28A0092B-C50C-407E-A947-70E740481C1C}">
                          <a14:useLocalDpi xmlns:a14="http://schemas.microsoft.com/office/drawing/2010/main" val="0"/>
                        </a:ext>
                      </a:extLst>
                    </a:blip>
                    <a:srcRect l="926" t="6676" r="1226" b="9244"/>
                    <a:stretch/>
                  </pic:blipFill>
                  <pic:spPr bwMode="auto">
                    <a:xfrm>
                      <a:off x="0" y="0"/>
                      <a:ext cx="5368378" cy="5969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B04BC31" w14:textId="1A05DD09" w:rsidR="002E4B57" w:rsidRPr="00BA6EF3" w:rsidRDefault="002E4B57" w:rsidP="00631A2E">
      <w:pPr>
        <w:pStyle w:val="p1"/>
      </w:pPr>
      <w:r w:rsidRPr="002E4B57">
        <w:rPr>
          <w:b/>
        </w:rPr>
        <w:t>Figure 2</w:t>
      </w:r>
      <w:r>
        <w:t xml:space="preserve">. </w:t>
      </w:r>
      <w:r w:rsidRPr="002E4B57">
        <w:rPr>
          <w:i/>
        </w:rPr>
        <w:t>Raster plots. Each dot is a spike. Each horizontal line of dots is a trial. Vertical green dashed line indicates CS onset at trial time 0; vertical red dashed line indicates US onset.</w:t>
      </w:r>
    </w:p>
    <w:p w14:paraId="0DC4FC6E" w14:textId="77777777" w:rsidR="000761B3" w:rsidRPr="000761B3" w:rsidRDefault="000761B3" w:rsidP="000761B3">
      <w:pPr>
        <w:pStyle w:val="p1"/>
      </w:pPr>
      <w:r>
        <w:t xml:space="preserve">In the left panel, one sees vertical lines of spikes at 20 ms intervals during the CS. These are clearly driven by the input, which was mossy-fiber stimulation at 50 Hz. Early in training, the overall frequency of spikes is greater during the CS than before its onset. After about Trial 50, there are hints of a fall in frequency about half way through the CS, but this fall is more than offset by a clear increase in firing frequency in the first 100 ms. After 250 trials, a pause is evident, and the spikes elicited by the stimulation pulses begin to be suppressed during this pause. After 600 trials, this suppression is almost complete. In the right panel, </w:t>
      </w:r>
      <w:r>
        <w:lastRenderedPageBreak/>
        <w:t>there is no evidence of spikes elicited by the stimulation pulses. The pause is evident from the beginning, but it becomes more pronounced after about 180 trials.</w:t>
      </w:r>
    </w:p>
    <w:p w14:paraId="60716B35" w14:textId="5962AE58" w:rsidR="0037772B" w:rsidRDefault="00023BEB" w:rsidP="0047409D">
      <w:pPr>
        <w:spacing w:before="240"/>
        <w:ind w:firstLine="360"/>
      </w:pPr>
      <w:r>
        <w:t>The responses to the two brief bursts of US stimulation of the climbing fiber differ markedly between the two panels, and the</w:t>
      </w:r>
      <w:r w:rsidR="00F94468">
        <w:t xml:space="preserve">se responses to the </w:t>
      </w:r>
      <w:r w:rsidR="00BD6F60">
        <w:t>US</w:t>
      </w:r>
      <w:r>
        <w:t xml:space="preserve"> evolve in complex and disparate ways over the course of training. In s</w:t>
      </w:r>
      <w:r w:rsidR="00B558D3">
        <w:t>ome</w:t>
      </w:r>
      <w:r>
        <w:t xml:space="preserve"> records, pronounced variations in firing rate are seen for several hundred milliseconds after US stimulation. These complexly evolving post-US variations in firing differ markedly from cell to cell. We do not attempt to analyze them in the present work.</w:t>
      </w:r>
    </w:p>
    <w:p w14:paraId="170F2ED9" w14:textId="604C7DD7" w:rsidR="0037772B" w:rsidRPr="0037772B" w:rsidRDefault="0037772B" w:rsidP="0037772B">
      <w:pPr>
        <w:pStyle w:val="p1"/>
        <w:rPr>
          <w:i/>
          <w:iCs/>
        </w:rPr>
      </w:pPr>
      <w:r>
        <w:rPr>
          <w:i/>
          <w:iCs/>
        </w:rPr>
        <w:t>Non-Stationarity in Basal Firing Rate</w:t>
      </w:r>
    </w:p>
    <w:p w14:paraId="53107B78" w14:textId="08FCAC7A" w:rsidR="002C75AF" w:rsidRDefault="00F4138D" w:rsidP="0037772B">
      <w:pPr>
        <w:pStyle w:val="p1"/>
      </w:pPr>
      <w:r>
        <w:t>There is substantial trial-to-trial variability in the firing rate prior to CS onset. Computation of the Fano factors for the spike count in the 1 s window immediately preceding CS onset shows that this variability is not consistent with a stationary Poisson process. If it were, the Fano factor, which is the ratio of the variance in the spike counts to the mean count</w:t>
      </w:r>
      <w:r w:rsidR="00671C54">
        <w:t>,</w:t>
      </w:r>
      <w:r>
        <w:t xml:space="preserve"> would be close to 1, but in fact the distribution of Fano factors lies well beyond the limits expected </w:t>
      </w:r>
      <w:r w:rsidR="002C75AF">
        <w:t xml:space="preserve">from a stationary Poisson process (Figure 3). </w:t>
      </w:r>
    </w:p>
    <w:p w14:paraId="389E7093" w14:textId="0A271499" w:rsidR="00F4138D" w:rsidRDefault="002C75AF" w:rsidP="002C75AF">
      <w:pPr>
        <w:pStyle w:val="p1"/>
      </w:pPr>
      <w:r>
        <w:rPr>
          <w:noProof/>
        </w:rPr>
        <w:drawing>
          <wp:inline distT="0" distB="0" distL="0" distR="0" wp14:anchorId="184DE489" wp14:editId="735CF608">
            <wp:extent cx="3234267" cy="264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_btwTrlFanoFactor.pdf"/>
                    <pic:cNvPicPr/>
                  </pic:nvPicPr>
                  <pic:blipFill rotWithShape="1">
                    <a:blip r:embed="rId11">
                      <a:extLst>
                        <a:ext uri="{28A0092B-C50C-407E-A947-70E740481C1C}">
                          <a14:useLocalDpi xmlns:a14="http://schemas.microsoft.com/office/drawing/2010/main" val="0"/>
                        </a:ext>
                      </a:extLst>
                    </a:blip>
                    <a:srcRect l="18519" t="32078" r="22528" b="30714"/>
                    <a:stretch/>
                  </pic:blipFill>
                  <pic:spPr bwMode="auto">
                    <a:xfrm>
                      <a:off x="0" y="0"/>
                      <a:ext cx="3234409" cy="26417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p>
    <w:p w14:paraId="50578CE9" w14:textId="37C53E98" w:rsidR="002C75AF" w:rsidRDefault="002C75AF" w:rsidP="002C75AF">
      <w:pPr>
        <w:pStyle w:val="p1"/>
        <w:rPr>
          <w:i/>
        </w:rPr>
      </w:pPr>
      <w:r w:rsidRPr="002C75AF">
        <w:rPr>
          <w:b/>
        </w:rPr>
        <w:t>Figure 3</w:t>
      </w:r>
      <w:r>
        <w:rPr>
          <w:b/>
        </w:rPr>
        <w:t xml:space="preserve">. </w:t>
      </w:r>
      <w:r w:rsidRPr="00C23895">
        <w:rPr>
          <w:i/>
        </w:rPr>
        <w:t xml:space="preserve">The cumulative distribution of the between-trial Fano factors for the 10 cells. </w:t>
      </w:r>
      <w:r w:rsidR="00C23895" w:rsidRPr="00C23895">
        <w:rPr>
          <w:i/>
        </w:rPr>
        <w:t>The count window was the 1s immediately preceding CS onset. The Fano factor is the ratio of the variance in the counts to their mean. In a stationary Poisson process, this statistic will be close to 1. The dashed vertical line indicates an alpha of .01</w:t>
      </w:r>
      <w:r w:rsidR="00611AC1">
        <w:rPr>
          <w:i/>
        </w:rPr>
        <w:t xml:space="preserve">. </w:t>
      </w:r>
      <w:r w:rsidR="001154AD">
        <w:rPr>
          <w:i/>
        </w:rPr>
        <w:t>Given the observed firing rates and sample sizes (numbers of trials)</w:t>
      </w:r>
      <w:r w:rsidR="00C23895" w:rsidRPr="00C23895">
        <w:rPr>
          <w:i/>
        </w:rPr>
        <w:t xml:space="preserve">, the Fano factor has a .01 probability of exceeding this limit if the process is stationary and Poisson </w:t>
      </w:r>
      <w:r w:rsidR="00C23895" w:rsidRPr="00C23895">
        <w:rPr>
          <w:i/>
        </w:rPr>
        <w:fldChar w:fldCharType="begin"/>
      </w:r>
      <w:r w:rsidR="00C23895" w:rsidRPr="00C23895">
        <w:rPr>
          <w:i/>
        </w:rPr>
        <w:instrText xml:space="preserve"> ADDIN EN.CITE &lt;EndNote&gt;&lt;Cite&gt;&lt;Author&gt;Eden&lt;/Author&gt;&lt;Year&gt;2010&lt;/Year&gt;&lt;RecNum&gt;11068&lt;/RecNum&gt;&lt;DisplayText&gt;(Eden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C23895" w:rsidRPr="00C23895">
        <w:rPr>
          <w:i/>
        </w:rPr>
        <w:fldChar w:fldCharType="separate"/>
      </w:r>
      <w:r w:rsidR="00C23895" w:rsidRPr="00C23895">
        <w:rPr>
          <w:i/>
          <w:noProof/>
        </w:rPr>
        <w:t>(Eden &amp; Kramer, 2010)</w:t>
      </w:r>
      <w:r w:rsidR="00C23895" w:rsidRPr="00C23895">
        <w:rPr>
          <w:i/>
        </w:rPr>
        <w:fldChar w:fldCharType="end"/>
      </w:r>
      <w:r w:rsidR="00C23895">
        <w:t xml:space="preserve">. </w:t>
      </w:r>
      <w:r w:rsidR="00C23895" w:rsidRPr="00C23895">
        <w:rPr>
          <w:i/>
        </w:rPr>
        <w:t>Evidently</w:t>
      </w:r>
      <w:r w:rsidR="00C23895">
        <w:rPr>
          <w:i/>
        </w:rPr>
        <w:t>, it is far from stationary on the time scale of the inter-trial intervals</w:t>
      </w:r>
      <w:r w:rsidR="000761B3">
        <w:rPr>
          <w:i/>
        </w:rPr>
        <w:t xml:space="preserve"> (15s)</w:t>
      </w:r>
    </w:p>
    <w:p w14:paraId="142381B2" w14:textId="4E3CED8B" w:rsidR="000761B3" w:rsidRDefault="000761B3" w:rsidP="0047409D">
      <w:pPr>
        <w:spacing w:before="240"/>
        <w:ind w:firstLine="360"/>
      </w:pPr>
      <w:r>
        <w:t xml:space="preserve">The evidence </w:t>
      </w:r>
      <w:r w:rsidR="008617CC">
        <w:t xml:space="preserve">in Figure 3 </w:t>
      </w:r>
      <w:r>
        <w:t xml:space="preserve">of a basal firing rate that fluctuates from trial to trial raises the question of the time scale of this non-stationarity. </w:t>
      </w:r>
      <w:r w:rsidR="008617CC">
        <w:t xml:space="preserve">In </w:t>
      </w:r>
      <w:r>
        <w:t>Figure 4</w:t>
      </w:r>
      <w:r w:rsidR="008617CC">
        <w:t>, we</w:t>
      </w:r>
      <w:r>
        <w:t xml:space="preserve"> give the </w:t>
      </w:r>
      <w:r>
        <w:lastRenderedPageBreak/>
        <w:t xml:space="preserve">cumulative distributions of the trial-by-trial Fano factors for </w:t>
      </w:r>
      <w:r w:rsidR="00AB2C65">
        <w:t xml:space="preserve">the pre-trial firing of </w:t>
      </w:r>
      <w:r>
        <w:t>each cell. These spike count</w:t>
      </w:r>
      <w:r w:rsidR="00AB2C65">
        <w:t>s</w:t>
      </w:r>
      <w:r>
        <w:t xml:space="preserve"> came from successive 0.1 s windows in the pre-trial period of each trial</w:t>
      </w:r>
      <w:r w:rsidR="008617CC">
        <w:t xml:space="preserve">, </w:t>
      </w:r>
      <w:r w:rsidR="00834DF3">
        <w:t>an order of</w:t>
      </w:r>
      <w:r w:rsidR="008617CC">
        <w:t xml:space="preserve"> magnitude smaller </w:t>
      </w:r>
      <w:r w:rsidR="00834DF3">
        <w:t xml:space="preserve">time scale </w:t>
      </w:r>
      <w:r w:rsidR="008617CC">
        <w:t>than that in Figure 3</w:t>
      </w:r>
      <w:r>
        <w:t>. Because spike recording was turned on at varying intervals prior to CS onset, the number of such windows varied from 15 to 40</w:t>
      </w:r>
      <w:r w:rsidR="00AB2C65">
        <w:t xml:space="preserve">. The bulk of these distributions tend to fall within the plausible limits for a stationary Poisson process (dashed verticals in each panel of Figure 4), although in several cells a substantial portion of the </w:t>
      </w:r>
      <w:r w:rsidR="00834DF3">
        <w:t xml:space="preserve">Fano </w:t>
      </w:r>
      <w:r w:rsidR="00AB2C65">
        <w:t>factors are sub-Poisson</w:t>
      </w:r>
      <w:r w:rsidR="008617CC">
        <w:t xml:space="preserve"> (</w:t>
      </w:r>
      <w:r w:rsidR="00AB2C65">
        <w:t>indicating less variance in the spike counts than would be the case if they were generated by a Poisson process</w:t>
      </w:r>
      <w:r w:rsidR="008617CC">
        <w:t>)</w:t>
      </w:r>
      <w:r w:rsidR="00AB2C65">
        <w:t>.</w:t>
      </w:r>
      <w:r w:rsidR="00BD6F60">
        <w:t xml:space="preserve"> </w:t>
      </w:r>
      <w:r w:rsidR="009116DB">
        <w:t>T</w:t>
      </w:r>
      <w:r w:rsidR="00BD6F60">
        <w:t xml:space="preserve">he distribution of </w:t>
      </w:r>
      <w:proofErr w:type="spellStart"/>
      <w:r w:rsidR="00BD6F60">
        <w:t>interspi</w:t>
      </w:r>
      <w:r w:rsidR="009116DB">
        <w:t>ke</w:t>
      </w:r>
      <w:proofErr w:type="spellEnd"/>
      <w:r w:rsidR="009116DB">
        <w:t xml:space="preserve"> intervals is, however, not exponential</w:t>
      </w:r>
      <w:r w:rsidR="00D64234">
        <w:t>; they have a much fatter tail</w:t>
      </w:r>
      <w:r w:rsidR="009116DB">
        <w:t xml:space="preserve"> (</w:t>
      </w:r>
      <w:r w:rsidR="00D64234">
        <w:t>see below, Figure 10</w:t>
      </w:r>
      <w:r w:rsidR="009116DB">
        <w:t>).</w:t>
      </w:r>
    </w:p>
    <w:p w14:paraId="5FE8CEF7" w14:textId="4796A40A" w:rsidR="00AB2C65" w:rsidRDefault="00AB2C65" w:rsidP="00AB2C65">
      <w:pPr>
        <w:pStyle w:val="p1"/>
      </w:pPr>
      <w:r>
        <w:rPr>
          <w:noProof/>
        </w:rPr>
        <w:drawing>
          <wp:inline distT="0" distB="0" distL="0" distR="0" wp14:anchorId="791FFD21" wp14:editId="188A0F65">
            <wp:extent cx="4487333" cy="4445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_wiTrlFanoFactors.pdf"/>
                    <pic:cNvPicPr/>
                  </pic:nvPicPr>
                  <pic:blipFill rotWithShape="1">
                    <a:blip r:embed="rId12">
                      <a:extLst>
                        <a:ext uri="{28A0092B-C50C-407E-A947-70E740481C1C}">
                          <a14:useLocalDpi xmlns:a14="http://schemas.microsoft.com/office/drawing/2010/main" val="0"/>
                        </a:ext>
                      </a:extLst>
                    </a:blip>
                    <a:srcRect l="7716" t="17769" r="10490" b="19623"/>
                    <a:stretch/>
                  </pic:blipFill>
                  <pic:spPr bwMode="auto">
                    <a:xfrm>
                      <a:off x="0" y="0"/>
                      <a:ext cx="4487521" cy="44451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CA8A2C" w14:textId="48E4AB78" w:rsidR="000761B3" w:rsidRDefault="00AB2C65" w:rsidP="00FB0032">
      <w:pPr>
        <w:pStyle w:val="p1"/>
      </w:pPr>
      <w:r>
        <w:rPr>
          <w:b/>
        </w:rPr>
        <w:t>Figure 4</w:t>
      </w:r>
      <w:r>
        <w:t xml:space="preserve">. </w:t>
      </w:r>
      <w:r w:rsidRPr="001154AD">
        <w:rPr>
          <w:i/>
        </w:rPr>
        <w:t>The cumulative distributions of the Fano Factors for spike counts from successive 0.1s windows on the spike train preceding</w:t>
      </w:r>
      <w:r w:rsidR="001154AD">
        <w:rPr>
          <w:i/>
        </w:rPr>
        <w:t xml:space="preserve"> each </w:t>
      </w:r>
      <w:r w:rsidR="001154AD" w:rsidRPr="001154AD">
        <w:rPr>
          <w:i/>
        </w:rPr>
        <w:t>CS onset. The dashed vertical lines indicate the limits for data generated by a stationary Poisson process</w:t>
      </w:r>
      <w:r w:rsidR="001154AD">
        <w:rPr>
          <w:i/>
        </w:rPr>
        <w:t xml:space="preserve"> given the observed spike rates in these windows and the sample sizes (numbers of counts per trial).</w:t>
      </w:r>
      <w:r w:rsidR="00FB0032">
        <w:rPr>
          <w:i/>
        </w:rPr>
        <w:t xml:space="preserve"> </w:t>
      </w:r>
      <w:r w:rsidR="00FB0032">
        <w:rPr>
          <w:i/>
        </w:rPr>
        <w:fldChar w:fldCharType="begin"/>
      </w:r>
      <w:r w:rsidR="00FB0032">
        <w:rPr>
          <w:i/>
        </w:rPr>
        <w:instrText xml:space="preserve"> ADDIN EN.CITE &lt;EndNote&gt;&lt;Cite&gt;&lt;Author&gt;Eden&lt;/Author&gt;&lt;Year&gt;2010&lt;/Year&gt;&lt;RecNum&gt;11068&lt;/RecNum&gt;&lt;Prefix&gt;For the computation of these alpha levels`, see &lt;/Prefix&gt;&lt;DisplayText&gt;(For the computation of these alpha levels, see 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FB0032">
        <w:rPr>
          <w:i/>
        </w:rPr>
        <w:fldChar w:fldCharType="separate"/>
      </w:r>
      <w:r w:rsidR="00FB0032">
        <w:rPr>
          <w:i/>
          <w:noProof/>
        </w:rPr>
        <w:t>(For the computation of these alpha levels, see Eden &amp; Kramer, 2010)</w:t>
      </w:r>
      <w:r w:rsidR="00FB0032">
        <w:rPr>
          <w:i/>
        </w:rPr>
        <w:fldChar w:fldCharType="end"/>
      </w:r>
      <w:r w:rsidR="00FB0032">
        <w:rPr>
          <w:i/>
        </w:rPr>
        <w:t xml:space="preserve"> </w:t>
      </w:r>
    </w:p>
    <w:p w14:paraId="69E8BF86" w14:textId="2A8DFB20" w:rsidR="0037772B" w:rsidRPr="0037772B" w:rsidRDefault="00E76000" w:rsidP="00EF3119">
      <w:pPr>
        <w:pStyle w:val="p1"/>
        <w:keepNext/>
        <w:rPr>
          <w:i/>
          <w:iCs/>
        </w:rPr>
      </w:pPr>
      <w:r>
        <w:rPr>
          <w:i/>
          <w:iCs/>
        </w:rPr>
        <w:lastRenderedPageBreak/>
        <w:t>Variable Course of Acquisition</w:t>
      </w:r>
    </w:p>
    <w:p w14:paraId="649FFD84" w14:textId="2EADDDA4" w:rsidR="00D10960" w:rsidRDefault="00055C69" w:rsidP="0037772B">
      <w:pPr>
        <w:pStyle w:val="p1"/>
      </w:pPr>
      <w:r>
        <w:t xml:space="preserve">The common impression that </w:t>
      </w:r>
      <w:r w:rsidR="00834DF3">
        <w:t xml:space="preserve">behaviorally measured </w:t>
      </w:r>
      <w:r w:rsidR="00930DFC">
        <w:t>conditional</w:t>
      </w:r>
      <w:r>
        <w:t xml:space="preserve"> responses develop gradually is an artifact of averaging across trials and subjects. </w:t>
      </w:r>
      <w:r w:rsidR="00ED2BD5">
        <w:t>T</w:t>
      </w:r>
      <w:r w:rsidR="00FB596E">
        <w:t xml:space="preserve">he </w:t>
      </w:r>
      <w:r w:rsidR="00930DFC">
        <w:t>conditional</w:t>
      </w:r>
      <w:r w:rsidR="00FB596E">
        <w:t xml:space="preserve"> response </w:t>
      </w:r>
      <w:r w:rsidR="002D015C">
        <w:t>in most</w:t>
      </w:r>
      <w:r w:rsidR="00ED2BD5">
        <w:t xml:space="preserve"> conditioning paradigms</w:t>
      </w:r>
      <w:r w:rsidR="00B35E23">
        <w:t xml:space="preserve">—both Pavlovian and instrumental—appears </w:t>
      </w:r>
      <w:r w:rsidR="00FB596E">
        <w:t xml:space="preserve">abruptly </w:t>
      </w:r>
      <w:r w:rsidR="00ED2BD5">
        <w:t xml:space="preserve">in most subjects </w:t>
      </w:r>
      <w:r w:rsidR="00FB596E">
        <w:fldChar w:fldCharType="begin"/>
      </w:r>
      <w:r w:rsidR="002943D8">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rsidR="00FB596E">
        <w:fldChar w:fldCharType="separate"/>
      </w:r>
      <w:r w:rsidR="002943D8">
        <w:rPr>
          <w:noProof/>
        </w:rPr>
        <w:t>(Gallistel et al., 2004; Papachristos &amp; Gallistel, 2006)</w:t>
      </w:r>
      <w:r w:rsidR="00FB596E">
        <w:fldChar w:fldCharType="end"/>
      </w:r>
      <w:r w:rsidR="00FB596E">
        <w:t>.</w:t>
      </w:r>
      <w:r w:rsidR="005C6200">
        <w:t xml:space="preserve"> </w:t>
      </w:r>
      <w:r w:rsidR="0016119F">
        <w:t>Its appearance</w:t>
      </w:r>
      <w:r w:rsidR="005C6200">
        <w:t xml:space="preserve"> is best</w:t>
      </w:r>
      <w:r w:rsidR="00FB596E">
        <w:t xml:space="preserve"> visualized by means of a cumulative record of the trial</w:t>
      </w:r>
      <w:r w:rsidR="00FE6B89">
        <w:t>-</w:t>
      </w:r>
      <w:r w:rsidR="00FB596E">
        <w:t>by</w:t>
      </w:r>
      <w:r w:rsidR="00FE6B89">
        <w:t>-</w:t>
      </w:r>
      <w:r w:rsidR="00FB596E">
        <w:t>trial differences between the rate of responding prior to CS onset and the rate of responding during the CS</w:t>
      </w:r>
      <w:r w:rsidR="00F51E1F">
        <w:t xml:space="preserve"> (Figure 5)</w:t>
      </w:r>
      <w:r w:rsidR="00FB596E">
        <w:t xml:space="preserve">. </w:t>
      </w:r>
      <w:r w:rsidR="005C6200">
        <w:t>The</w:t>
      </w:r>
      <w:r w:rsidR="00FB596E">
        <w:t xml:space="preserve"> slope of </w:t>
      </w:r>
      <w:r w:rsidR="005C6200">
        <w:t>a</w:t>
      </w:r>
      <w:r w:rsidR="00FB596E">
        <w:t xml:space="preserve"> cumulative record</w:t>
      </w:r>
      <w:r w:rsidR="003C38C6">
        <w:t xml:space="preserve"> of a sequentially observed variable</w:t>
      </w:r>
      <w:r w:rsidR="00FB596E">
        <w:t xml:space="preserve"> </w:t>
      </w:r>
      <w:r w:rsidR="005C6200">
        <w:t xml:space="preserve">is the average value of </w:t>
      </w:r>
      <w:r w:rsidR="00FE6B89">
        <w:t>that</w:t>
      </w:r>
      <w:r w:rsidR="005C6200">
        <w:t xml:space="preserve"> variable at a given point in its evolution</w:t>
      </w:r>
      <w:r w:rsidR="00FB596E">
        <w:t>.</w:t>
      </w:r>
      <w:r w:rsidR="005C6200">
        <w:t xml:space="preserve"> </w:t>
      </w:r>
      <w:r w:rsidR="003C38C6">
        <w:t>E</w:t>
      </w:r>
      <w:r w:rsidR="005C6200">
        <w:t>arly in conditioning</w:t>
      </w:r>
      <w:r w:rsidR="003C38C6">
        <w:t xml:space="preserve">—in the naive subject—the </w:t>
      </w:r>
      <w:r w:rsidR="005C6200">
        <w:t>slope of the cumulat</w:t>
      </w:r>
      <w:r w:rsidR="003C38C6">
        <w:t>ive differences is</w:t>
      </w:r>
      <w:r w:rsidR="0016119F">
        <w:t xml:space="preserve"> usually</w:t>
      </w:r>
      <w:r w:rsidR="003C38C6">
        <w:t xml:space="preserve"> 0 or even negative (because some subjects become wary in the presence of a novel stimulus)</w:t>
      </w:r>
      <w:r w:rsidR="005C6200">
        <w:t>.</w:t>
      </w:r>
      <w:r w:rsidR="00FB596E">
        <w:t xml:space="preserve"> When </w:t>
      </w:r>
      <w:r w:rsidR="0016119F">
        <w:t xml:space="preserve">the </w:t>
      </w:r>
      <w:r w:rsidR="00930DFC">
        <w:t>conditional</w:t>
      </w:r>
      <w:r w:rsidR="00FB596E">
        <w:t xml:space="preserve"> response appears, the slope </w:t>
      </w:r>
      <w:r w:rsidR="003C38C6">
        <w:t xml:space="preserve">of the cumulative record </w:t>
      </w:r>
      <w:r w:rsidR="00FB596E">
        <w:t>become</w:t>
      </w:r>
      <w:r w:rsidR="00045D3C">
        <w:t>s</w:t>
      </w:r>
      <w:r w:rsidR="00FB596E">
        <w:t xml:space="preserve"> positive. </w:t>
      </w:r>
    </w:p>
    <w:p w14:paraId="78DF82EB" w14:textId="0870D262" w:rsidR="009E6FF2" w:rsidRDefault="009E6FF2" w:rsidP="009E6FF2">
      <w:pPr>
        <w:pStyle w:val="p1"/>
      </w:pPr>
      <w:r>
        <w:rPr>
          <w:noProof/>
        </w:rPr>
        <w:drawing>
          <wp:inline distT="0" distB="0" distL="0" distR="0" wp14:anchorId="6B43A98E" wp14:editId="12F9263B">
            <wp:extent cx="4300855" cy="4811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ata_CmRecsRateDiffsWacqPts.pdf"/>
                    <pic:cNvPicPr/>
                  </pic:nvPicPr>
                  <pic:blipFill rotWithShape="1">
                    <a:blip r:embed="rId13">
                      <a:extLst>
                        <a:ext uri="{28A0092B-C50C-407E-A947-70E740481C1C}">
                          <a14:useLocalDpi xmlns:a14="http://schemas.microsoft.com/office/drawing/2010/main" val="0"/>
                        </a:ext>
                      </a:extLst>
                    </a:blip>
                    <a:srcRect l="8951" t="16481" r="12641" b="15734"/>
                    <a:stretch/>
                  </pic:blipFill>
                  <pic:spPr bwMode="auto">
                    <a:xfrm>
                      <a:off x="0" y="0"/>
                      <a:ext cx="4301851" cy="4812601"/>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6C0F91" w14:textId="0182495D" w:rsidR="009E6FF2" w:rsidRDefault="009E6FF2" w:rsidP="009E6FF2">
      <w:pPr>
        <w:pStyle w:val="p1"/>
        <w:rPr>
          <w:i/>
        </w:rPr>
      </w:pPr>
      <w:r>
        <w:rPr>
          <w:b/>
        </w:rPr>
        <w:t>Figure 5</w:t>
      </w:r>
      <w:r>
        <w:t xml:space="preserve">. </w:t>
      </w:r>
      <w:r w:rsidRPr="009E6FF2">
        <w:rPr>
          <w:i/>
        </w:rPr>
        <w:t xml:space="preserve">Cumulative records of the difference in firing rate between the immediately pre-CS interval equal in duration to the CS-US interval and the CS-US interval. An upward slope occurs when the average firing rate during the CS-US interval is less than </w:t>
      </w:r>
      <w:r w:rsidRPr="009E6FF2">
        <w:rPr>
          <w:i/>
        </w:rPr>
        <w:lastRenderedPageBreak/>
        <w:t xml:space="preserve">during the interval preceding CS onset. Dashed vertical lines indicate the trial </w:t>
      </w:r>
      <w:r w:rsidR="00FE6B89">
        <w:rPr>
          <w:i/>
        </w:rPr>
        <w:t>beyond</w:t>
      </w:r>
      <w:r w:rsidRPr="009E6FF2">
        <w:rPr>
          <w:i/>
        </w:rPr>
        <w:t xml:space="preserve"> which this average difference exceeded 10 Hz</w:t>
      </w:r>
      <w:r w:rsidR="009116DB">
        <w:rPr>
          <w:i/>
        </w:rPr>
        <w:t>.</w:t>
      </w:r>
      <w:r w:rsidRPr="009E6FF2">
        <w:rPr>
          <w:i/>
        </w:rPr>
        <w:t xml:space="preserve"> </w:t>
      </w:r>
      <w:r w:rsidR="009116DB">
        <w:rPr>
          <w:i/>
        </w:rPr>
        <w:t>This point</w:t>
      </w:r>
      <w:r w:rsidRPr="009E6FF2">
        <w:rPr>
          <w:i/>
        </w:rPr>
        <w:t xml:space="preserve"> is an estimate of the trial at which the </w:t>
      </w:r>
      <w:r w:rsidR="00930DFC">
        <w:rPr>
          <w:i/>
        </w:rPr>
        <w:t>conditional</w:t>
      </w:r>
      <w:r w:rsidRPr="009E6FF2">
        <w:rPr>
          <w:i/>
        </w:rPr>
        <w:t xml:space="preserve"> pause appeared</w:t>
      </w:r>
      <w:r w:rsidR="00E76000">
        <w:rPr>
          <w:i/>
        </w:rPr>
        <w:t xml:space="preserve"> (trials to acquisition)</w:t>
      </w:r>
      <w:r w:rsidRPr="009E6FF2">
        <w:rPr>
          <w:i/>
        </w:rPr>
        <w:t>.</w:t>
      </w:r>
    </w:p>
    <w:p w14:paraId="3C932EB9" w14:textId="6F0653B2" w:rsidR="00F51E1F" w:rsidRPr="0047409D" w:rsidRDefault="00F51E1F" w:rsidP="0047409D">
      <w:pPr>
        <w:pStyle w:val="p1"/>
        <w:ind w:firstLine="360"/>
        <w:rPr>
          <w:rFonts w:asciiTheme="minorHAnsi" w:eastAsiaTheme="minorEastAsia" w:hAnsiTheme="minorHAnsi" w:cstheme="minorBidi"/>
        </w:rPr>
      </w:pPr>
      <w:r>
        <w:t>T</w:t>
      </w:r>
      <w:r w:rsidRPr="0047409D">
        <w:rPr>
          <w:rFonts w:asciiTheme="minorHAnsi" w:eastAsiaTheme="minorEastAsia" w:hAnsiTheme="minorHAnsi" w:cstheme="minorBidi"/>
        </w:rPr>
        <w:t xml:space="preserve">he advantage of visualizing acquisition by means of a cumulative record is that there is no averaging. Hence, there is no smoothing; the more abrupt the change in behavior, the more abrupt the change in the slope. There are well-established algorithms for objectively identifying changes in slope </w:t>
      </w:r>
      <w:r w:rsidRPr="0047409D">
        <w:rPr>
          <w:rFonts w:asciiTheme="minorHAnsi" w:eastAsiaTheme="minorEastAsia" w:hAnsiTheme="minorHAnsi" w:cstheme="minorBidi"/>
        </w:rPr>
        <w:fldChar w:fldCharType="begin"/>
      </w:r>
      <w:r w:rsidRPr="0047409D">
        <w:rPr>
          <w:rFonts w:asciiTheme="minorHAnsi" w:eastAsiaTheme="minorEastAsia" w:hAnsiTheme="minorHAnsi" w:cstheme="minorBidi"/>
        </w:rPr>
        <w:instrText xml:space="preserve"> ADDIN EN.CITE &lt;EndNote&gt;&lt;Cite&gt;&lt;Author&gt;Gallistel&lt;/Author&gt;&lt;Year&gt;2004&lt;/Year&gt;&lt;RecNum&gt;6836&lt;/RecNum&gt;&lt;DisplayText&gt;(C.R.  Gallistel et al., 2004)&lt;/DisplayText&gt;&lt;record&gt;&lt;rec-number&gt;6836&lt;/rec-number&gt;&lt;foreign-keys&gt;&lt;key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Sciences&lt;/full-title&gt;&lt;/periodical&gt;&lt;pages&gt;13124-13131&lt;/pages&gt;&lt;volume&gt;101&lt;/volume&gt;&lt;number&gt;36&lt;/number&gt;&lt;dates&gt;&lt;year&gt;2004&lt;/year&gt;&lt;/dates&gt;&lt;urls&gt;&lt;/urls&gt;&lt;/record&gt;&lt;/Cite&gt;&lt;/EndNote&gt;</w:instrText>
      </w:r>
      <w:r w:rsidRPr="0047409D">
        <w:rPr>
          <w:rFonts w:asciiTheme="minorHAnsi" w:eastAsiaTheme="minorEastAsia" w:hAnsiTheme="minorHAnsi" w:cstheme="minorBidi"/>
        </w:rPr>
        <w:fldChar w:fldCharType="separate"/>
      </w:r>
      <w:r w:rsidRPr="0047409D">
        <w:rPr>
          <w:rFonts w:asciiTheme="minorHAnsi" w:eastAsiaTheme="minorEastAsia" w:hAnsiTheme="minorHAnsi" w:cstheme="minorBidi"/>
        </w:rPr>
        <w:t>(C.R.  Gallistel et al., 2004)</w:t>
      </w:r>
      <w:r w:rsidRPr="0047409D">
        <w:rPr>
          <w:rFonts w:asciiTheme="minorHAnsi" w:eastAsiaTheme="minorEastAsia" w:hAnsiTheme="minorHAnsi" w:cstheme="minorBidi"/>
        </w:rPr>
        <w:fldChar w:fldCharType="end"/>
      </w:r>
      <w:r w:rsidRPr="0047409D">
        <w:rPr>
          <w:rFonts w:asciiTheme="minorHAnsi" w:eastAsiaTheme="minorEastAsia" w:hAnsiTheme="minorHAnsi" w:cstheme="minorBidi"/>
        </w:rPr>
        <w:t xml:space="preserve">. We can visualize the emergence of the </w:t>
      </w:r>
      <w:r w:rsidR="00930DFC" w:rsidRPr="0047409D">
        <w:rPr>
          <w:rFonts w:asciiTheme="minorHAnsi" w:eastAsiaTheme="minorEastAsia" w:hAnsiTheme="minorHAnsi" w:cstheme="minorBidi"/>
        </w:rPr>
        <w:t>conditional</w:t>
      </w:r>
      <w:r w:rsidRPr="0047409D">
        <w:rPr>
          <w:rFonts w:asciiTheme="minorHAnsi" w:eastAsiaTheme="minorEastAsia" w:hAnsiTheme="minorHAnsi" w:cstheme="minorBidi"/>
        </w:rPr>
        <w:t xml:space="preserve"> pause in the firing of a Purkinje cell by making a cumulative record of the difference between the pre-CS firing rate and the firing rate during the CS. And, we can apply to these records, the algorithm for identifying the changes in the slope (Figure 5).</w:t>
      </w:r>
    </w:p>
    <w:p w14:paraId="586D7AF3" w14:textId="4FD037D1" w:rsidR="008617CC" w:rsidRDefault="008617CC" w:rsidP="0047409D">
      <w:pPr>
        <w:pStyle w:val="p2"/>
        <w:ind w:firstLine="360"/>
      </w:pPr>
      <w:r>
        <w:t>Figure 6 shows the normalized peri-CS histograms computed only from the post-pause-acquisition trials, the trials after the vertical dashed lines in Figure 5. These histograms span the interval from .3 s before CS onset (at 0) to the end of the CS-US interval. These histograms give the momentary probability of a spike, defined as the probability of observing a spike within any 1 ms interval. They enable us to estimate three quantities that enter into the computation of an estimate of the pause onset time on a trial by trial basis: 1) the 15 ms wide interval at which the momentary probability of a spike is minimal (the bin with the lowest bar); 2) the momentary spike probability at that low point</w:t>
      </w:r>
      <w:r w:rsidR="009116DB">
        <w:t xml:space="preserve"> (the height of the lowest bar)</w:t>
      </w:r>
      <w:r>
        <w:t>; 3) the momentary spike probability over the pre-CS interval (the average heights of the bars to the left of the 0 at CS onset).</w:t>
      </w:r>
    </w:p>
    <w:p w14:paraId="3121ED77" w14:textId="7FBBE0BD" w:rsidR="005300F0" w:rsidRDefault="00F9566C" w:rsidP="0047409D">
      <w:pPr>
        <w:pStyle w:val="p2"/>
        <w:ind w:firstLine="360"/>
      </w:pPr>
      <w:r>
        <w:t>Because the offset of pauses during training</w:t>
      </w:r>
      <w:r w:rsidR="00FE6B89">
        <w:t xml:space="preserve"> tends to coincide with the ons</w:t>
      </w:r>
      <w:r>
        <w:t xml:space="preserve">et of US stimulation, pause offset cannot be estimated on a training trial; only pause onset can be. </w:t>
      </w:r>
      <w:r w:rsidR="00C67EBB">
        <w:t xml:space="preserve">The Bayesian algorithm for estimating pause onsets operates on a binarized version of the spike train. </w:t>
      </w:r>
      <w:r w:rsidR="005A4113">
        <w:t>T</w:t>
      </w:r>
      <w:r w:rsidR="00C67EBB">
        <w:t>rial time i</w:t>
      </w:r>
      <w:r w:rsidR="009116DB">
        <w:t>s divided into successive 1</w:t>
      </w:r>
      <w:r w:rsidR="00DA65F2">
        <w:t xml:space="preserve">ms </w:t>
      </w:r>
      <w:r w:rsidR="009116DB">
        <w:t>“moments.” The 1</w:t>
      </w:r>
      <w:r w:rsidR="00C67EBB">
        <w:t xml:space="preserve">ms width of these moments is chosen to be so narrow that at most 1 spike can occur during any one moment. </w:t>
      </w:r>
      <w:r w:rsidR="005300F0">
        <w:t>Binning trial time in this way</w:t>
      </w:r>
      <w:r w:rsidR="00241A86">
        <w:t xml:space="preserve"> </w:t>
      </w:r>
      <w:r w:rsidR="005A4113">
        <w:t xml:space="preserve">yields </w:t>
      </w:r>
      <w:r w:rsidR="00241A86">
        <w:t xml:space="preserve">a binary string in which there is a 0 in every moment that did not contain a spike and a 1 in every moment that did. Binarization converts firing rates to momentary probabilities: the higher the firing rate, the greater the momentary probability of a spike. </w:t>
      </w:r>
      <w:r w:rsidR="005A4113">
        <w:t>Then</w:t>
      </w:r>
      <w:r w:rsidR="00241A86">
        <w:t>, the problem of estimating pause onset becomes one of estimating where the momentary probability of a spike increases as one looks back from the time where that probability is minimal</w:t>
      </w:r>
      <w:r w:rsidR="009116DB">
        <w:t xml:space="preserve"> (the retrospective sequence)</w:t>
      </w:r>
      <w:r w:rsidR="00241A86">
        <w:t>.</w:t>
      </w:r>
    </w:p>
    <w:p w14:paraId="19D2053B" w14:textId="2AA775F3" w:rsidR="00C67EBB" w:rsidRDefault="005D67C3" w:rsidP="0047409D">
      <w:pPr>
        <w:pStyle w:val="p2"/>
        <w:ind w:firstLine="360"/>
      </w:pPr>
      <w:r>
        <w:t xml:space="preserve">The algorithm </w:t>
      </w:r>
      <w:r w:rsidR="0044017D">
        <w:t xml:space="preserve">computes the relative likelihood of two stochastic models for the </w:t>
      </w:r>
      <w:r w:rsidR="009116DB">
        <w:t xml:space="preserve">retrospective </w:t>
      </w:r>
      <w:r w:rsidR="0044017D">
        <w:t xml:space="preserve">binary sequence, a model in which the momentary probability is constant, and a model in which </w:t>
      </w:r>
      <w:r w:rsidR="00E5683E">
        <w:t>there is</w:t>
      </w:r>
      <w:r w:rsidR="0044017D">
        <w:t xml:space="preserve"> </w:t>
      </w:r>
      <w:r w:rsidR="009116DB">
        <w:t>a</w:t>
      </w:r>
      <w:r w:rsidR="0044017D">
        <w:t xml:space="preserve"> step increase</w:t>
      </w:r>
      <w:r w:rsidR="00E5683E">
        <w:t xml:space="preserve"> in the momentary spike probability as one looks back through the spike train from the low point within the CS</w:t>
      </w:r>
      <w:r w:rsidR="0044017D">
        <w:t xml:space="preserve">. In the course of computing the second model, the algorithm determines the maximally likely location of </w:t>
      </w:r>
      <w:r w:rsidR="00E5683E">
        <w:t>this step</w:t>
      </w:r>
      <w:r w:rsidR="0044017D">
        <w:t xml:space="preserve"> and the strength of the evidence </w:t>
      </w:r>
      <w:r w:rsidR="00E5683E">
        <w:t xml:space="preserve">that it in fact exists. The evidence for or against its existence is </w:t>
      </w:r>
      <w:r w:rsidR="0044017D">
        <w:t>the log of the odds in favor of the 1-change model as opposed to the no-change model</w:t>
      </w:r>
      <w:r w:rsidR="00E5683E">
        <w:t xml:space="preserve"> (the null hypothesis in change </w:t>
      </w:r>
      <w:r w:rsidR="00E5683E">
        <w:lastRenderedPageBreak/>
        <w:t>detection)</w:t>
      </w:r>
      <w:r w:rsidR="0044017D">
        <w:t xml:space="preserve">. A </w:t>
      </w:r>
      <w:proofErr w:type="spellStart"/>
      <w:proofErr w:type="gramStart"/>
      <w:r w:rsidR="0044017D">
        <w:t>log</w:t>
      </w:r>
      <w:proofErr w:type="spellEnd"/>
      <w:r w:rsidR="0044017D">
        <w:t xml:space="preserve"> odds</w:t>
      </w:r>
      <w:proofErr w:type="gramEnd"/>
      <w:r w:rsidR="0044017D">
        <w:t xml:space="preserve"> of 1 corresponds to odds of 10:1 in favor of the change model; a log odds of -1 corresponds to odds of 10:1 i</w:t>
      </w:r>
      <w:r w:rsidR="00B05729">
        <w:t>n favor of the no-change model.</w:t>
      </w:r>
      <w:r w:rsidR="00E5683E">
        <w:t xml:space="preserve"> The log of the odds is called the weight of the evidence; weights of 2 and -2 correspond to 100:1 </w:t>
      </w:r>
      <w:proofErr w:type="gramStart"/>
      <w:r w:rsidR="00E5683E">
        <w:t>odds</w:t>
      </w:r>
      <w:proofErr w:type="gramEnd"/>
      <w:r w:rsidR="00E5683E">
        <w:t>; -3 and 3, to 1,000:1 odds</w:t>
      </w:r>
      <w:r w:rsidR="00DA65F2">
        <w:t xml:space="preserve"> and so on.</w:t>
      </w:r>
      <w:r w:rsidR="005300F0">
        <w:t xml:space="preserve"> For the details of the algorithm, see the Appendix.</w:t>
      </w:r>
    </w:p>
    <w:p w14:paraId="02CA3F63" w14:textId="77777777" w:rsidR="00045D3C" w:rsidRDefault="00045D3C" w:rsidP="00045D3C">
      <w:pPr>
        <w:pStyle w:val="p1"/>
      </w:pPr>
      <w:r>
        <w:rPr>
          <w:noProof/>
        </w:rPr>
        <w:drawing>
          <wp:inline distT="0" distB="0" distL="0" distR="0" wp14:anchorId="0F5AFEDB" wp14:editId="30EFC258">
            <wp:extent cx="4445000" cy="491913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CSUSpdfs.pdf"/>
                    <pic:cNvPicPr/>
                  </pic:nvPicPr>
                  <pic:blipFill rotWithShape="1">
                    <a:blip r:embed="rId14">
                      <a:extLst>
                        <a:ext uri="{28A0092B-C50C-407E-A947-70E740481C1C}">
                          <a14:useLocalDpi xmlns:a14="http://schemas.microsoft.com/office/drawing/2010/main" val="0"/>
                        </a:ext>
                      </a:extLst>
                    </a:blip>
                    <a:srcRect l="6944" t="15384" r="12037" b="15332"/>
                    <a:stretch/>
                  </pic:blipFill>
                  <pic:spPr bwMode="auto">
                    <a:xfrm>
                      <a:off x="0" y="0"/>
                      <a:ext cx="4445000" cy="49191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CCA2A6C" w14:textId="78FF78F1" w:rsidR="00045D3C" w:rsidRDefault="00045D3C" w:rsidP="00045D3C">
      <w:pPr>
        <w:pStyle w:val="p1"/>
      </w:pPr>
      <w:r w:rsidRPr="000A076D">
        <w:rPr>
          <w:b/>
        </w:rPr>
        <w:t>Figure 6</w:t>
      </w:r>
      <w:r>
        <w:t xml:space="preserve">. </w:t>
      </w:r>
      <w:r>
        <w:rPr>
          <w:i/>
        </w:rPr>
        <w:t xml:space="preserve">Normalized peri-CS </w:t>
      </w:r>
      <w:r w:rsidRPr="000A076D">
        <w:rPr>
          <w:i/>
        </w:rPr>
        <w:t>histograms computed from the post-acquisition trials</w:t>
      </w:r>
      <w:r>
        <w:rPr>
          <w:i/>
        </w:rPr>
        <w:t>. The interval from .3 s before CS onset to the onset of the US is subdivided into 15 ms wide bins. The height of the bar in a bin gives the momentary probability of a spike over the span covered by that bin, where momentary probability is the probability of observing a spike within any 1 ms interval.</w:t>
      </w:r>
    </w:p>
    <w:p w14:paraId="3205A674" w14:textId="49FE53F3" w:rsidR="00B05729" w:rsidRDefault="00F9566C" w:rsidP="0047409D">
      <w:pPr>
        <w:pStyle w:val="p2"/>
        <w:ind w:firstLine="360"/>
      </w:pPr>
      <w:r>
        <w:t xml:space="preserve">Figure 7 graphs pause </w:t>
      </w:r>
      <w:r w:rsidR="00E76000">
        <w:t>acquisition</w:t>
      </w:r>
      <w:r>
        <w:t xml:space="preserve"> statistics for two of the 10 cells. The dashed vertical lines are at the same locations</w:t>
      </w:r>
      <w:r w:rsidR="00E5683E">
        <w:t xml:space="preserve"> in these plots</w:t>
      </w:r>
      <w:r>
        <w:t xml:space="preserve"> as in Figure 5, namely, at the estimated trial of acquisition. </w:t>
      </w:r>
      <w:r w:rsidR="00E5683E">
        <w:t xml:space="preserve">Cell 5, whose statistics are plotted in the left column, was one of the 4 cells whose pause-acquisition was estimated </w:t>
      </w:r>
      <w:r w:rsidR="00437582">
        <w:t xml:space="preserve">in Figure 5 to occur at Trial 2, that is, after a single experience of the CS-US interval. Consistent with this, we see in the top </w:t>
      </w:r>
      <w:r w:rsidR="001D41DD">
        <w:t xml:space="preserve">left </w:t>
      </w:r>
      <w:r w:rsidR="00437582">
        <w:t>panel</w:t>
      </w:r>
      <w:r w:rsidR="001D41DD">
        <w:t xml:space="preserve"> of Figure 7 that</w:t>
      </w:r>
      <w:r w:rsidR="00437582">
        <w:t xml:space="preserve"> </w:t>
      </w:r>
      <w:r w:rsidR="001D41DD">
        <w:t xml:space="preserve">in this cell </w:t>
      </w:r>
      <w:r w:rsidR="00437582">
        <w:t xml:space="preserve">on the great majority of trials, </w:t>
      </w:r>
      <w:r w:rsidR="001D41DD" w:rsidRPr="0047409D">
        <w:rPr>
          <w:rFonts w:ascii="Cambria Math" w:hAnsi="Cambria Math" w:cs="Cambria Math"/>
        </w:rPr>
        <w:lastRenderedPageBreak/>
        <w:t>𝜆</w:t>
      </w:r>
      <w:r w:rsidR="001D41DD" w:rsidRPr="00045D3C">
        <w:rPr>
          <w:vertAlign w:val="subscript"/>
        </w:rPr>
        <w:t>pre</w:t>
      </w:r>
      <w:r w:rsidR="001D41DD">
        <w:t xml:space="preserve">, the firing rate </w:t>
      </w:r>
      <w:r w:rsidR="00437582">
        <w:t>during the pre</w:t>
      </w:r>
      <w:r w:rsidR="00C11D6D">
        <w:t>-</w:t>
      </w:r>
      <w:r w:rsidR="00437582">
        <w:t>CS interval</w:t>
      </w:r>
      <w:r w:rsidR="001D41DD">
        <w:t xml:space="preserve"> was higher than </w:t>
      </w:r>
      <w:r w:rsidR="001D41DD" w:rsidRPr="0047409D">
        <w:rPr>
          <w:rFonts w:ascii="Cambria Math" w:hAnsi="Cambria Math" w:cs="Cambria Math"/>
        </w:rPr>
        <w:t>𝜆</w:t>
      </w:r>
      <w:proofErr w:type="spellStart"/>
      <w:r w:rsidR="001D41DD" w:rsidRPr="00045D3C">
        <w:rPr>
          <w:vertAlign w:val="subscript"/>
        </w:rPr>
        <w:t>ps</w:t>
      </w:r>
      <w:proofErr w:type="spellEnd"/>
      <w:r w:rsidR="001D41DD" w:rsidRPr="001D41DD">
        <w:t>,</w:t>
      </w:r>
      <w:r w:rsidR="001D41DD">
        <w:t xml:space="preserve"> the firing rate during the pause. The sign of the difference in firing rate was reversed in </w:t>
      </w:r>
      <w:r w:rsidR="00E21709">
        <w:t>several early trials, but as training progressed, the trial-to-trial variability in the firing-rate difference decreased markedly.</w:t>
      </w:r>
      <w:r w:rsidR="001D41DD">
        <w:t xml:space="preserve"> We see in the left middle panel that the evidence for this change in the firing rate was very strong even at the beginning, although it clearly became stronger </w:t>
      </w:r>
      <w:r w:rsidR="00045D3C">
        <w:t xml:space="preserve">still </w:t>
      </w:r>
      <w:r w:rsidR="001D41DD">
        <w:t xml:space="preserve">as training progressed and the pause became broader. The upper limit on the weight of the evidence (the ordinates of the middle panels) has been set to 5, which </w:t>
      </w:r>
      <w:r w:rsidR="00C11D6D">
        <w:t>corresponds to</w:t>
      </w:r>
      <w:r w:rsidR="001D41DD">
        <w:t xml:space="preserve"> odds of 100,000:1. The plot rises above this limit on most later trials. Even on the earliest trials, it is not infrequently above this limit. </w:t>
      </w:r>
      <w:r w:rsidR="00E21709">
        <w:t>Finally, we see in the bottom left panel that the central tendency of the pause onset latency became shorter as training progressed and the variability in this onset latency decreased.</w:t>
      </w:r>
    </w:p>
    <w:p w14:paraId="4FB456CD" w14:textId="51CB7476" w:rsidR="00F9566C" w:rsidRDefault="00F9566C" w:rsidP="00F9566C">
      <w:pPr>
        <w:pStyle w:val="p1"/>
      </w:pPr>
      <w:r>
        <w:rPr>
          <w:noProof/>
        </w:rPr>
        <w:drawing>
          <wp:inline distT="0" distB="0" distL="0" distR="0" wp14:anchorId="053FAE0F" wp14:editId="4DD141C4">
            <wp:extent cx="4665133" cy="364913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PauseOnsetStats.pdf"/>
                    <pic:cNvPicPr/>
                  </pic:nvPicPr>
                  <pic:blipFill rotWithShape="1">
                    <a:blip r:embed="rId15">
                      <a:extLst>
                        <a:ext uri="{28A0092B-C50C-407E-A947-70E740481C1C}">
                          <a14:useLocalDpi xmlns:a14="http://schemas.microsoft.com/office/drawing/2010/main" val="0"/>
                        </a:ext>
                      </a:extLst>
                    </a:blip>
                    <a:srcRect l="5710" t="24446" r="9253" b="24153"/>
                    <a:stretch/>
                  </pic:blipFill>
                  <pic:spPr bwMode="auto">
                    <a:xfrm>
                      <a:off x="0" y="0"/>
                      <a:ext cx="4665514" cy="36494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F666D8" w14:textId="41337300" w:rsidR="00E21709" w:rsidRPr="00F561CE" w:rsidRDefault="00E21709" w:rsidP="00F9566C">
      <w:pPr>
        <w:pStyle w:val="p1"/>
        <w:rPr>
          <w:i/>
          <w:iCs/>
        </w:rPr>
      </w:pPr>
      <w:r>
        <w:rPr>
          <w:b/>
        </w:rPr>
        <w:t>Figure 7</w:t>
      </w:r>
      <w:r>
        <w:t xml:space="preserve">. </w:t>
      </w:r>
      <w:r w:rsidRPr="00E21709">
        <w:rPr>
          <w:i/>
        </w:rPr>
        <w:t>Pause statistics for two cells as a function of training trial</w:t>
      </w:r>
      <w:r>
        <w:t>.</w:t>
      </w:r>
      <w:r w:rsidR="00F561CE">
        <w:rPr>
          <w:i/>
          <w:iCs/>
        </w:rPr>
        <w:t xml:space="preserve"> </w:t>
      </w:r>
      <w:r w:rsidR="00F561CE" w:rsidRPr="00F561CE">
        <w:t>Top row</w:t>
      </w:r>
      <w:r w:rsidR="00F561CE">
        <w:rPr>
          <w:i/>
          <w:iCs/>
        </w:rPr>
        <w:t xml:space="preserve">: the difference between the pre-CS firing rate and the firing rate during the CS. </w:t>
      </w:r>
      <w:r w:rsidR="00F561CE">
        <w:t xml:space="preserve">Middle row: </w:t>
      </w:r>
      <w:r w:rsidR="00F561CE">
        <w:rPr>
          <w:i/>
          <w:iCs/>
        </w:rPr>
        <w:t>weight of the evidence log</w:t>
      </w:r>
      <w:r w:rsidR="00F561CE">
        <w:rPr>
          <w:i/>
          <w:iCs/>
          <w:vertAlign w:val="subscript"/>
        </w:rPr>
        <w:t>10</w:t>
      </w:r>
      <w:r w:rsidR="00F561CE">
        <w:rPr>
          <w:i/>
          <w:iCs/>
        </w:rPr>
        <w:t xml:space="preserve">(odds) for a change in firing rate between the pre-CS interval and the CS interval. </w:t>
      </w:r>
      <w:r w:rsidR="00F561CE">
        <w:t xml:space="preserve">Bottom row: </w:t>
      </w:r>
      <w:r w:rsidR="00F561CE">
        <w:rPr>
          <w:i/>
          <w:iCs/>
        </w:rPr>
        <w:t>Estimated pause onset latency (s).</w:t>
      </w:r>
    </w:p>
    <w:p w14:paraId="3398EFBB" w14:textId="3066FE81" w:rsidR="00E21709" w:rsidRPr="0047409D" w:rsidRDefault="00E21709" w:rsidP="0047409D">
      <w:pPr>
        <w:pStyle w:val="p2"/>
        <w:ind w:firstLine="360"/>
      </w:pPr>
      <w:r>
        <w:t xml:space="preserve">Cell </w:t>
      </w:r>
      <w:r w:rsidR="00D64234">
        <w:t>6</w:t>
      </w:r>
      <w:r>
        <w:t xml:space="preserve">, whose statistics are plotted on the </w:t>
      </w:r>
      <w:r w:rsidR="00D64234">
        <w:t>right</w:t>
      </w:r>
      <w:r>
        <w:t>-hand column in Figure 7 was one of the 6 cells with an estimated pause-acquisition trial greater than 2. In the top-right panel, we see that on trials prior to this estimate,</w:t>
      </w:r>
      <w:r w:rsidR="00D53C10">
        <w:t xml:space="preserve"> the</w:t>
      </w:r>
      <w:r>
        <w:t xml:space="preserve"> </w:t>
      </w:r>
      <w:r w:rsidRPr="0047409D">
        <w:rPr>
          <w:rFonts w:ascii="Cambria Math" w:hAnsi="Cambria Math" w:cs="Cambria Math"/>
        </w:rPr>
        <w:t>𝜆</w:t>
      </w:r>
      <w:r w:rsidRPr="001075D6">
        <w:rPr>
          <w:vertAlign w:val="subscript"/>
        </w:rPr>
        <w:t>pre</w:t>
      </w:r>
      <w:r w:rsidRPr="0047409D">
        <w:t xml:space="preserve">– </w:t>
      </w:r>
      <w:r w:rsidRPr="0047409D">
        <w:rPr>
          <w:rFonts w:ascii="Cambria Math" w:hAnsi="Cambria Math" w:cs="Cambria Math"/>
        </w:rPr>
        <w:t>𝜆</w:t>
      </w:r>
      <w:proofErr w:type="spellStart"/>
      <w:r w:rsidRPr="001075D6">
        <w:rPr>
          <w:vertAlign w:val="subscript"/>
        </w:rPr>
        <w:t>ps</w:t>
      </w:r>
      <w:proofErr w:type="spellEnd"/>
      <w:r w:rsidRPr="0047409D">
        <w:t xml:space="preserve"> </w:t>
      </w:r>
      <w:r w:rsidR="00D53C10" w:rsidRPr="0047409D">
        <w:t xml:space="preserve">difference </w:t>
      </w:r>
      <w:r w:rsidRPr="0047409D">
        <w:t>fl</w:t>
      </w:r>
      <w:r w:rsidR="00305D6E" w:rsidRPr="0047409D">
        <w:t>uctuated around 0</w:t>
      </w:r>
      <w:r w:rsidR="001075D6">
        <w:t>. I</w:t>
      </w:r>
      <w:r w:rsidR="00305D6E" w:rsidRPr="0047409D">
        <w:t xml:space="preserve">n the middle-right panel, we see that the evidence for </w:t>
      </w:r>
      <w:r w:rsidR="00D53C10" w:rsidRPr="0047409D">
        <w:t>a change in firing rate</w:t>
      </w:r>
      <w:r w:rsidR="00305D6E" w:rsidRPr="0047409D">
        <w:t xml:space="preserve"> was weak and often negative (that is, the odds </w:t>
      </w:r>
      <w:r w:rsidR="00D53C10" w:rsidRPr="0047409D">
        <w:t xml:space="preserve">favored the model in which </w:t>
      </w:r>
      <w:r w:rsidR="00D53C10" w:rsidRPr="0047409D">
        <w:rPr>
          <w:rFonts w:ascii="Cambria Math" w:hAnsi="Cambria Math" w:cs="Cambria Math"/>
        </w:rPr>
        <w:t>𝜆</w:t>
      </w:r>
      <w:r w:rsidR="00D53C10" w:rsidRPr="001075D6">
        <w:rPr>
          <w:vertAlign w:val="subscript"/>
        </w:rPr>
        <w:t>pre</w:t>
      </w:r>
      <w:r w:rsidR="00D53C10" w:rsidRPr="0047409D">
        <w:t xml:space="preserve">– </w:t>
      </w:r>
      <w:r w:rsidR="00D53C10" w:rsidRPr="0047409D">
        <w:rPr>
          <w:rFonts w:ascii="Cambria Math" w:hAnsi="Cambria Math" w:cs="Cambria Math"/>
        </w:rPr>
        <w:t>𝜆</w:t>
      </w:r>
      <w:proofErr w:type="spellStart"/>
      <w:r w:rsidR="00D53C10" w:rsidRPr="001075D6">
        <w:rPr>
          <w:vertAlign w:val="subscript"/>
        </w:rPr>
        <w:t>ps</w:t>
      </w:r>
      <w:proofErr w:type="spellEnd"/>
      <w:r w:rsidR="00D53C10" w:rsidRPr="0047409D">
        <w:t xml:space="preserve"> = 0</w:t>
      </w:r>
      <w:r w:rsidR="00305D6E" w:rsidRPr="0047409D">
        <w:t xml:space="preserve">). </w:t>
      </w:r>
      <w:r w:rsidR="00D53C10" w:rsidRPr="0047409D">
        <w:t>F</w:t>
      </w:r>
      <w:r w:rsidR="00305D6E" w:rsidRPr="0047409D">
        <w:t xml:space="preserve">or a pause onset to be detected on a given trial, the </w:t>
      </w:r>
      <w:r w:rsidR="00305D6E" w:rsidRPr="0047409D">
        <w:rPr>
          <w:rFonts w:ascii="Cambria Math" w:hAnsi="Cambria Math" w:cs="Cambria Math"/>
        </w:rPr>
        <w:t>𝜆</w:t>
      </w:r>
      <w:r w:rsidR="00305D6E" w:rsidRPr="001075D6">
        <w:rPr>
          <w:vertAlign w:val="subscript"/>
        </w:rPr>
        <w:t>pre</w:t>
      </w:r>
      <w:r w:rsidR="00305D6E" w:rsidRPr="0047409D">
        <w:t xml:space="preserve">– </w:t>
      </w:r>
      <w:r w:rsidR="00305D6E" w:rsidRPr="0047409D">
        <w:rPr>
          <w:rFonts w:ascii="Cambria Math" w:hAnsi="Cambria Math" w:cs="Cambria Math"/>
        </w:rPr>
        <w:t>𝜆</w:t>
      </w:r>
      <w:proofErr w:type="spellStart"/>
      <w:r w:rsidR="00305D6E" w:rsidRPr="001075D6">
        <w:rPr>
          <w:vertAlign w:val="subscript"/>
        </w:rPr>
        <w:t>ps</w:t>
      </w:r>
      <w:proofErr w:type="spellEnd"/>
      <w:r w:rsidR="00305D6E" w:rsidRPr="0047409D">
        <w:t xml:space="preserve"> difference must be positive and the evidence of a change must exceed 1 (10:1 odds</w:t>
      </w:r>
      <w:r w:rsidR="001075D6">
        <w:t>)</w:t>
      </w:r>
      <w:r w:rsidR="00305D6E" w:rsidRPr="0047409D">
        <w:t xml:space="preserve"> </w:t>
      </w:r>
      <w:r w:rsidR="00305D6E" w:rsidRPr="0047409D">
        <w:lastRenderedPageBreak/>
        <w:t>in favor of a step decrease in firing rate at the estimated location). In the light of the data in the top two panels on the right, we are not surprised to see that</w:t>
      </w:r>
      <w:r w:rsidR="00D53C10" w:rsidRPr="0047409D">
        <w:t>,</w:t>
      </w:r>
      <w:r w:rsidR="00305D6E" w:rsidRPr="0047409D">
        <w:t xml:space="preserve"> with </w:t>
      </w:r>
      <w:r w:rsidR="00D64234" w:rsidRPr="0047409D">
        <w:t>one</w:t>
      </w:r>
      <w:r w:rsidR="00305D6E" w:rsidRPr="0047409D">
        <w:t xml:space="preserve"> exception, pause onsets were not detected until after the dashed vertical.</w:t>
      </w:r>
      <w:r w:rsidR="00D53C10" w:rsidRPr="0047409D">
        <w:t xml:space="preserve"> Thus, what we see in these plots is consistent with </w:t>
      </w:r>
      <w:r w:rsidR="001A09FB" w:rsidRPr="0047409D">
        <w:t xml:space="preserve">the estimated trials on which a </w:t>
      </w:r>
      <w:r w:rsidR="00930DFC" w:rsidRPr="0047409D">
        <w:t>conditional</w:t>
      </w:r>
      <w:r w:rsidR="001A09FB" w:rsidRPr="0047409D">
        <w:t xml:space="preserve"> pause was acquired (dashed verticals in Figure 5), and this is true for the other </w:t>
      </w:r>
      <w:r w:rsidR="00D64234" w:rsidRPr="0047409D">
        <w:t>six</w:t>
      </w:r>
      <w:r w:rsidR="001A09FB" w:rsidRPr="0047409D">
        <w:t xml:space="preserve"> cells as well.</w:t>
      </w:r>
    </w:p>
    <w:p w14:paraId="07C3D057" w14:textId="4EB690BA" w:rsidR="009B79C2" w:rsidRDefault="007D7786" w:rsidP="0047409D">
      <w:pPr>
        <w:pStyle w:val="p2"/>
        <w:ind w:firstLine="360"/>
      </w:pPr>
      <w:r>
        <w:t>T</w:t>
      </w:r>
      <w:r w:rsidR="0068114F">
        <w:t>wo aspects of these plots</w:t>
      </w:r>
      <w:r>
        <w:t xml:space="preserve"> may seem puzzling</w:t>
      </w:r>
      <w:r w:rsidR="0068114F">
        <w:t xml:space="preserve">: First, </w:t>
      </w:r>
      <w:r w:rsidR="001707AD">
        <w:t>some</w:t>
      </w:r>
      <w:r w:rsidR="0068114F">
        <w:t xml:space="preserve"> pause onsets are negative. Second, there is sometimes strong evidence of a change on a given trial but no pause onset is detected.</w:t>
      </w:r>
    </w:p>
    <w:p w14:paraId="072D6726" w14:textId="4C75BD66" w:rsidR="009B79C2" w:rsidRDefault="00A25A83" w:rsidP="0047409D">
      <w:pPr>
        <w:pStyle w:val="p2"/>
        <w:ind w:firstLine="360"/>
      </w:pPr>
      <w:r>
        <w:t>Pause onsets</w:t>
      </w:r>
      <w:r w:rsidR="0068114F">
        <w:t xml:space="preserve"> can be negative because the distribution of inter-spike intervals in the spontaneous firing of Purkinje cells has a</w:t>
      </w:r>
      <w:r w:rsidR="001707AD">
        <w:t>n</w:t>
      </w:r>
      <w:r w:rsidR="0068114F">
        <w:t xml:space="preserve"> </w:t>
      </w:r>
      <w:r w:rsidR="001707AD">
        <w:t>extremely</w:t>
      </w:r>
      <w:r w:rsidR="0068114F">
        <w:t xml:space="preserve"> long tail. </w:t>
      </w:r>
      <w:r w:rsidR="001707AD">
        <w:t>Although</w:t>
      </w:r>
      <w:r w:rsidR="0068114F">
        <w:t xml:space="preserve"> the modal inter-spike interval is often </w:t>
      </w:r>
      <w:r>
        <w:t>less</w:t>
      </w:r>
      <w:r w:rsidR="0068114F">
        <w:t xml:space="preserve"> </w:t>
      </w:r>
      <w:r w:rsidR="001707AD">
        <w:t xml:space="preserve">than 10ms, </w:t>
      </w:r>
      <w:r w:rsidR="0068114F">
        <w:t>inter-</w:t>
      </w:r>
      <w:r w:rsidR="001707AD">
        <w:t>spike intervals longer than 100</w:t>
      </w:r>
      <w:r w:rsidR="0068114F">
        <w:t xml:space="preserve">ms occur with some frequency. </w:t>
      </w:r>
      <w:r>
        <w:t>T</w:t>
      </w:r>
      <w:r w:rsidR="0068114F">
        <w:t>he pause</w:t>
      </w:r>
      <w:r>
        <w:t>-</w:t>
      </w:r>
      <w:r w:rsidR="0068114F">
        <w:t>onset laten</w:t>
      </w:r>
      <w:r w:rsidR="001707AD">
        <w:t>cy in a cell trained with a 300</w:t>
      </w:r>
      <w:r w:rsidR="0068114F">
        <w:t>ms CS-US inter</w:t>
      </w:r>
      <w:r w:rsidR="001707AD">
        <w:t>val hovers near 100</w:t>
      </w:r>
      <w:r w:rsidR="0068114F">
        <w:t>ms</w:t>
      </w:r>
      <w:r>
        <w:t xml:space="preserve"> (bottom panels of Figure 7)</w:t>
      </w:r>
      <w:r w:rsidR="003340C1">
        <w:t xml:space="preserve">. </w:t>
      </w:r>
      <w:r>
        <w:t>When</w:t>
      </w:r>
      <w:r w:rsidR="003340C1">
        <w:t xml:space="preserve"> CS onset occurs soon after the beginning of a spontaneous inter-spike interval greater than 1</w:t>
      </w:r>
      <w:r w:rsidR="001707AD">
        <w:t>00</w:t>
      </w:r>
      <w:r w:rsidR="003340C1">
        <w:t xml:space="preserve">ms, the shut-down in the firing </w:t>
      </w:r>
      <w:r>
        <w:t>produced by the CS</w:t>
      </w:r>
      <w:r w:rsidR="003340C1">
        <w:t xml:space="preserve"> occur</w:t>
      </w:r>
      <w:r>
        <w:t>s</w:t>
      </w:r>
      <w:r w:rsidR="003340C1">
        <w:t xml:space="preserve"> during that interval</w:t>
      </w:r>
      <w:r>
        <w:t>.</w:t>
      </w:r>
      <w:r w:rsidR="003340C1">
        <w:t xml:space="preserve"> </w:t>
      </w:r>
      <w:r>
        <w:t>In that case,</w:t>
      </w:r>
      <w:r w:rsidR="003340C1">
        <w:t xml:space="preserve"> the onset of the pause will appear </w:t>
      </w:r>
      <w:r w:rsidR="00367867">
        <w:t>to precede the onset of the CS.</w:t>
      </w:r>
    </w:p>
    <w:p w14:paraId="26DED20C" w14:textId="5292E397" w:rsidR="00186929" w:rsidRDefault="00A25A83" w:rsidP="0047409D">
      <w:pPr>
        <w:pStyle w:val="p2"/>
        <w:ind w:firstLine="360"/>
      </w:pPr>
      <w:r>
        <w:t>A pause onset is not detected despite</w:t>
      </w:r>
      <w:r w:rsidR="00DC4935">
        <w:t xml:space="preserve"> </w:t>
      </w:r>
      <w:r>
        <w:t xml:space="preserve">strong evidence of a change in </w:t>
      </w:r>
      <w:proofErr w:type="spellStart"/>
      <w:r w:rsidRPr="0047409D">
        <w:t>ps</w:t>
      </w:r>
      <w:proofErr w:type="spellEnd"/>
      <w:r>
        <w:t xml:space="preserve"> </w:t>
      </w:r>
      <w:r w:rsidR="00DC4935">
        <w:t>when the</w:t>
      </w:r>
      <w:r>
        <w:t xml:space="preserve"> algorithm encounters</w:t>
      </w:r>
      <w:r w:rsidR="00DC4935">
        <w:t xml:space="preserve"> a clear </w:t>
      </w:r>
      <w:r w:rsidR="00DC4935" w:rsidRPr="0047409D">
        <w:t>negative</w:t>
      </w:r>
      <w:r w:rsidR="00DC4935">
        <w:t xml:space="preserve"> step in the </w:t>
      </w:r>
      <w:r w:rsidR="00DC4935" w:rsidRPr="0047409D">
        <w:rPr>
          <w:rFonts w:ascii="Cambria Math" w:hAnsi="Cambria Math" w:cs="Cambria Math"/>
        </w:rPr>
        <w:t>𝜆</w:t>
      </w:r>
      <w:r w:rsidR="00DC4935" w:rsidRPr="00AE0BF2">
        <w:rPr>
          <w:vertAlign w:val="subscript"/>
        </w:rPr>
        <w:t>pre</w:t>
      </w:r>
      <w:r w:rsidR="00DC4935" w:rsidRPr="0047409D">
        <w:t xml:space="preserve">– </w:t>
      </w:r>
      <w:r w:rsidR="00DC4935" w:rsidRPr="0047409D">
        <w:rPr>
          <w:rFonts w:ascii="Cambria Math" w:hAnsi="Cambria Math" w:cs="Cambria Math"/>
        </w:rPr>
        <w:t>𝜆</w:t>
      </w:r>
      <w:proofErr w:type="spellStart"/>
      <w:r w:rsidR="00DC4935" w:rsidRPr="00AE0BF2">
        <w:rPr>
          <w:vertAlign w:val="subscript"/>
        </w:rPr>
        <w:t>ps</w:t>
      </w:r>
      <w:proofErr w:type="spellEnd"/>
      <w:r w:rsidR="00DC4935" w:rsidRPr="0047409D">
        <w:t xml:space="preserve"> difference </w:t>
      </w:r>
      <w:r w:rsidRPr="0047409D">
        <w:t>when looking backward in</w:t>
      </w:r>
      <w:r w:rsidR="00DC4935" w:rsidRPr="0047409D">
        <w:t xml:space="preserve"> the spike train. The computation of the strength of the evidence for a change is oblivious to the sign of the change</w:t>
      </w:r>
      <w:r w:rsidR="00AE39E2" w:rsidRPr="0047409D">
        <w:t>, but a pause onset is detect</w:t>
      </w:r>
      <w:r w:rsidR="00D64234" w:rsidRPr="0047409D">
        <w:t>ed</w:t>
      </w:r>
      <w:r w:rsidR="00AE39E2" w:rsidRPr="0047409D">
        <w:t xml:space="preserve"> only on trials where </w:t>
      </w:r>
      <w:r w:rsidR="00AE39E2" w:rsidRPr="0047409D">
        <w:rPr>
          <w:rFonts w:ascii="Cambria Math" w:hAnsi="Cambria Math" w:cs="Cambria Math"/>
        </w:rPr>
        <w:t>𝜆</w:t>
      </w:r>
      <w:r w:rsidR="00AE39E2" w:rsidRPr="00AE0BF2">
        <w:rPr>
          <w:vertAlign w:val="subscript"/>
        </w:rPr>
        <w:t>pre</w:t>
      </w:r>
      <w:r w:rsidR="00AE39E2" w:rsidRPr="0047409D">
        <w:t xml:space="preserve">– </w:t>
      </w:r>
      <w:r w:rsidR="00AE39E2" w:rsidRPr="0047409D">
        <w:rPr>
          <w:rFonts w:ascii="Cambria Math" w:hAnsi="Cambria Math" w:cs="Cambria Math"/>
        </w:rPr>
        <w:t>𝜆</w:t>
      </w:r>
      <w:proofErr w:type="spellStart"/>
      <w:r w:rsidR="00AE39E2" w:rsidRPr="00AE0BF2">
        <w:rPr>
          <w:vertAlign w:val="subscript"/>
        </w:rPr>
        <w:t>ps</w:t>
      </w:r>
      <w:proofErr w:type="spellEnd"/>
      <w:r w:rsidR="00AE39E2" w:rsidRPr="0047409D">
        <w:t xml:space="preserve"> &gt;0</w:t>
      </w:r>
      <w:r w:rsidR="00D32197" w:rsidRPr="0047409D">
        <w:t>.</w:t>
      </w:r>
      <w:r w:rsidR="00D64234" w:rsidRPr="0047409D">
        <w:t xml:space="preserve"> </w:t>
      </w:r>
      <w:r w:rsidR="00D32197" w:rsidRPr="0047409D">
        <w:t>On</w:t>
      </w:r>
      <w:r w:rsidR="00D64234" w:rsidRPr="0047409D">
        <w:t xml:space="preserve"> some rare anomalous trials, the firing rate increases during the CS rather than decreasing</w:t>
      </w:r>
      <w:r w:rsidR="007D7786">
        <w:t xml:space="preserve">. On those trials, </w:t>
      </w:r>
      <w:r w:rsidR="00D64234" w:rsidRPr="0047409D">
        <w:t>a pause is not detected</w:t>
      </w:r>
      <w:r w:rsidR="00AE39E2" w:rsidRPr="0047409D">
        <w:t>.</w:t>
      </w:r>
    </w:p>
    <w:p w14:paraId="6831FDC1" w14:textId="0CFE5A36" w:rsidR="008E266E" w:rsidRPr="008E266E" w:rsidRDefault="008E266E" w:rsidP="008E266E">
      <w:pPr>
        <w:pStyle w:val="p2"/>
        <w:ind w:firstLine="0"/>
        <w:rPr>
          <w:i/>
          <w:iCs/>
        </w:rPr>
      </w:pPr>
      <w:r>
        <w:rPr>
          <w:i/>
          <w:iCs/>
        </w:rPr>
        <w:t>Pause Onset Latencies</w:t>
      </w:r>
    </w:p>
    <w:p w14:paraId="6655C64A" w14:textId="5D37EC95" w:rsidR="00154A0B" w:rsidRDefault="004766BE" w:rsidP="008E266E">
      <w:pPr>
        <w:pStyle w:val="p2"/>
        <w:tabs>
          <w:tab w:val="left" w:pos="360"/>
        </w:tabs>
        <w:ind w:firstLine="0"/>
      </w:pPr>
      <w:r>
        <w:t>Figure 8 gives the distribution of pause-onset latencies for the trial</w:t>
      </w:r>
      <w:r w:rsidR="00356CC2">
        <w:t>s</w:t>
      </w:r>
      <w:r>
        <w:t xml:space="preserve"> after pause acquisition on which a pause was detected.</w:t>
      </w:r>
    </w:p>
    <w:p w14:paraId="3DA92251" w14:textId="77777777" w:rsidR="002239C9" w:rsidRDefault="002239C9" w:rsidP="002239C9">
      <w:pPr>
        <w:pStyle w:val="p1"/>
      </w:pPr>
      <w:r>
        <w:rPr>
          <w:noProof/>
        </w:rPr>
        <w:lastRenderedPageBreak/>
        <w:drawing>
          <wp:inline distT="0" distB="0" distL="0" distR="0" wp14:anchorId="5036CB03" wp14:editId="611701BD">
            <wp:extent cx="4224867" cy="4639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CDFsPsOnsetLats.pdf"/>
                    <pic:cNvPicPr/>
                  </pic:nvPicPr>
                  <pic:blipFill rotWithShape="1">
                    <a:blip r:embed="rId16">
                      <a:extLst>
                        <a:ext uri="{28A0092B-C50C-407E-A947-70E740481C1C}">
                          <a14:useLocalDpi xmlns:a14="http://schemas.microsoft.com/office/drawing/2010/main" val="0"/>
                        </a:ext>
                      </a:extLst>
                    </a:blip>
                    <a:srcRect l="9722" t="17530" r="13272" b="17121"/>
                    <a:stretch/>
                  </pic:blipFill>
                  <pic:spPr bwMode="auto">
                    <a:xfrm>
                      <a:off x="0" y="0"/>
                      <a:ext cx="4224867" cy="46397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7BE912" w14:textId="5F1C9825" w:rsidR="002239C9" w:rsidRDefault="002239C9" w:rsidP="008E266E">
      <w:pPr>
        <w:pStyle w:val="p2"/>
        <w:ind w:firstLine="0"/>
      </w:pPr>
      <w:r>
        <w:rPr>
          <w:b/>
        </w:rPr>
        <w:t>Figure 8</w:t>
      </w:r>
      <w:r>
        <w:t xml:space="preserve">. </w:t>
      </w:r>
      <w:r w:rsidRPr="00356CC2">
        <w:rPr>
          <w:i/>
        </w:rPr>
        <w:t>The cumulative distributions of pause onset latencies</w:t>
      </w:r>
      <w:r>
        <w:rPr>
          <w:i/>
        </w:rPr>
        <w:t xml:space="preserve">. Included are only those pauses detected after the </w:t>
      </w:r>
      <w:r w:rsidR="00AE0BF2">
        <w:rPr>
          <w:i/>
        </w:rPr>
        <w:t xml:space="preserve">estimated </w:t>
      </w:r>
      <w:r>
        <w:rPr>
          <w:i/>
        </w:rPr>
        <w:t>pause-acquisition trial</w:t>
      </w:r>
      <w:r w:rsidR="00AE0BF2">
        <w:rPr>
          <w:i/>
        </w:rPr>
        <w:t xml:space="preserve"> (Figure 5)</w:t>
      </w:r>
    </w:p>
    <w:p w14:paraId="44BEC9F0" w14:textId="77777777" w:rsidR="00154A0B" w:rsidRPr="0038265A" w:rsidRDefault="00154A0B" w:rsidP="00154A0B">
      <w:pPr>
        <w:pStyle w:val="p1"/>
        <w:keepNext/>
        <w:rPr>
          <w:b/>
        </w:rPr>
      </w:pPr>
      <w:r w:rsidRPr="0038265A">
        <w:rPr>
          <w:b/>
        </w:rPr>
        <w:t>Discussion</w:t>
      </w:r>
    </w:p>
    <w:p w14:paraId="02B9B15D" w14:textId="77777777" w:rsidR="00154A0B" w:rsidRDefault="00154A0B" w:rsidP="00D64234">
      <w:pPr>
        <w:pStyle w:val="p1"/>
      </w:pPr>
      <w:r>
        <w:t>These cellular-level data on trial to acquisition and pause onset latency are broadly consistent with behavioral level data. We postpone the discussion of the data on onset latencies until after the analysis of the next data set, which is much larger, and has a much wider variation in the CS-US interval. Here, we discuss only trials to acquisition.</w:t>
      </w:r>
    </w:p>
    <w:p w14:paraId="6B2B99D7" w14:textId="1A8BA604" w:rsidR="00154A0B" w:rsidRDefault="00154A0B" w:rsidP="0047409D">
      <w:pPr>
        <w:pStyle w:val="p2"/>
        <w:ind w:firstLine="360"/>
      </w:pPr>
      <w:r>
        <w:t xml:space="preserve">Trials-to-acquisition </w:t>
      </w:r>
      <w:r w:rsidR="00D32197">
        <w:t>vary greatly</w:t>
      </w:r>
      <w:r>
        <w:t xml:space="preserve"> between</w:t>
      </w:r>
      <w:r w:rsidR="00D32197">
        <w:t xml:space="preserve"> subjects</w:t>
      </w:r>
      <w:r>
        <w:t xml:space="preserve"> in eye blink conditioning</w:t>
      </w:r>
      <w:r w:rsidR="002239C9">
        <w:t>,</w:t>
      </w:r>
      <w:r>
        <w:t xml:space="preserve"> as in most other forms of conditioning </w:t>
      </w:r>
      <w:r>
        <w:fldChar w:fldCharType="begin"/>
      </w:r>
      <w:r>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fldChar w:fldCharType="separate"/>
      </w:r>
      <w:r>
        <w:t>(C.R.  Gallistel et al., 2004; Papachristos &amp; Gallistel, 2006)</w:t>
      </w:r>
      <w:r>
        <w:fldChar w:fldCharType="end"/>
      </w:r>
      <w:r>
        <w:t>. In the conditioning of these cells, the inter-trial interval was very short (15s). Trials to acquisition are generally inversely proportional to the inter-trial interval</w:t>
      </w:r>
      <w:r w:rsidR="002239C9">
        <w:t>;</w:t>
      </w:r>
      <w:r>
        <w:t xml:space="preserve"> with intervals this short, the number of trials required often runs into the hundreds </w:t>
      </w:r>
      <w:r>
        <w:fldChar w:fldCharType="begin"/>
      </w:r>
      <w:r>
        <w:instrText xml:space="preserve"> ADDIN EN.CITE &lt;EndNote&gt;&lt;Cite&gt;&lt;Author&gt;Gallistel&lt;/Author&gt;&lt;Year&gt;2001&lt;/Year&gt;&lt;RecNum&gt;5642&lt;/RecNum&gt;&lt;DisplayText&gt;(C.R. Gallistel &amp;amp; Gibbon, 2001; Gibbon &amp;amp; Balsam, 1981)&lt;/DisplayText&gt;&lt;record&gt;&lt;rec-number&gt;5642&lt;/rec-number&gt;&lt;foreign-keys&gt;&lt;key app="EN" db-id="9aaa999r8se0xoe2rzlvsepae0vdt0zsef2v" timestamp="0"&gt;5642&lt;/key&gt;&lt;/foreign-keys&gt;&lt;ref-type name="Journal Article"&gt;17&lt;/ref-type&gt;&lt;contributors&gt;&lt;authors&gt;&lt;author&gt;Gallistel, C.R.&lt;/author&gt;&lt;author&gt;Gibbon, J.&lt;/author&gt;&lt;/authors&gt;&lt;/contributors&gt;&lt;titles&gt;&lt;title&gt;Computational Versus Associative Models of Simple Conditioning&lt;/title&gt;&lt;secondary-title&gt;Current Directions in Psychological Science&lt;/secondary-title&gt;&lt;/titles&gt;&lt;periodical&gt;&lt;full-title&gt;Current Directions in Psychological Science&lt;/full-title&gt;&lt;/periodical&gt;&lt;pages&gt;146-150&lt;/pages&gt;&lt;volume&gt;10&lt;/volume&gt;&lt;dates&gt;&lt;year&gt;2001&lt;/year&gt;&lt;/dates&gt;&lt;urls&gt;&lt;/urls&gt;&lt;/record&gt;&lt;/Cite&gt;&lt;Cite&gt;&lt;Author&gt;Gibbon&lt;/Author&gt;&lt;Year&gt;1981&lt;/Year&gt;&lt;RecNum&gt;159&lt;/RecNum&gt;&lt;record&gt;&lt;rec-number&gt;159&lt;/rec-number&gt;&lt;foreign-keys&gt;&lt;key app="EN" db-id="9aaa999r8se0xoe2rzlvsepae0vdt0zsef2v" timestamp="0"&gt;159&lt;/key&gt;&lt;/foreign-keys&gt;&lt;ref-type name="Book Section"&gt;5&lt;/ref-type&gt;&lt;contributors&gt;&lt;authors&gt;&lt;author&gt;Gibbon, J.&lt;/author&gt;&lt;author&gt;Balsam, P.D.&lt;/author&gt;&lt;/authors&gt;&lt;secondary-authors&gt;&lt;author&gt;Locurto, C. M.&lt;/author&gt;&lt;author&gt;Terrace, H. S.&lt;/author&gt;&lt;author&gt;Gibbon, J.&lt;/author&gt;&lt;/secondary-authors&gt;&lt;/contributors&gt;&lt;titles&gt;&lt;title&gt;Spreading associations in time&lt;/title&gt;&lt;secondary-title&gt;Autoshaping and conditioning theory&lt;/secondary-title&gt;&lt;/titles&gt;&lt;pages&gt;219-253&lt;/pages&gt;&lt;dates&gt;&lt;year&gt;1981&lt;/year&gt;&lt;/dates&gt;&lt;pub-location&gt;New York&lt;/pub-location&gt;&lt;publisher&gt;Academic&lt;/publisher&gt;&lt;urls&gt;&lt;/urls&gt;&lt;/record&gt;&lt;/Cite&gt;&lt;/EndNote&gt;</w:instrText>
      </w:r>
      <w:r>
        <w:fldChar w:fldCharType="separate"/>
      </w:r>
      <w:r>
        <w:t>(C.R. Gallistel &amp; Gibbon, 2001; Gibbon &amp; Balsam, 1981)</w:t>
      </w:r>
      <w:r>
        <w:fldChar w:fldCharType="end"/>
      </w:r>
      <w:r>
        <w:t>.</w:t>
      </w:r>
    </w:p>
    <w:p w14:paraId="44239C1F" w14:textId="6705ACCA" w:rsidR="00356CC2" w:rsidRPr="002239C9" w:rsidRDefault="00154A0B" w:rsidP="002239C9">
      <w:pPr>
        <w:pStyle w:val="p2"/>
        <w:ind w:firstLine="360"/>
      </w:pPr>
      <w:r>
        <w:t>It may seem remarkable that a pause often appears after a number of trials so small that the number of trials to acquisition cannot be estimated by a change-</w:t>
      </w:r>
      <w:r>
        <w:lastRenderedPageBreak/>
        <w:t xml:space="preserve">detection algorithm, in which case an algorithm for estimating trials to acquisition will set the number at 0. </w:t>
      </w:r>
      <w:r w:rsidR="00F949AC">
        <w:t>0</w:t>
      </w:r>
      <w:r w:rsidR="00F949AC">
        <w:t xml:space="preserve"> </w:t>
      </w:r>
      <w:r>
        <w:t xml:space="preserve">trials to acquisition is analytically impossible. There must be at least one trial before a response based on information communicated </w:t>
      </w:r>
      <w:r w:rsidR="002239C9">
        <w:t xml:space="preserve">only </w:t>
      </w:r>
      <w:r>
        <w:t xml:space="preserve">in </w:t>
      </w:r>
      <w:r w:rsidR="002239C9">
        <w:t>a</w:t>
      </w:r>
      <w:r>
        <w:t xml:space="preserve"> trial can be observed. In associative learning protocols that use foot shock, one trial learning is </w:t>
      </w:r>
      <w:r w:rsidR="00367867">
        <w:t>common</w:t>
      </w:r>
      <w:r>
        <w:t xml:space="preserve">. </w:t>
      </w:r>
      <w:r w:rsidR="002239C9">
        <w:t>I</w:t>
      </w:r>
      <w:r>
        <w:t xml:space="preserve">n eye blink conditioning, </w:t>
      </w:r>
      <w:r w:rsidR="002239C9">
        <w:t xml:space="preserve">however, </w:t>
      </w:r>
      <w:r>
        <w:t>the lower end of the trials-to-acquisition range is around 10 trials, at least with non-human subjects. Several considerations</w:t>
      </w:r>
      <w:r w:rsidR="002239C9">
        <w:t xml:space="preserve"> </w:t>
      </w:r>
      <w:r>
        <w:t xml:space="preserve">are relevant in considering what conclusions to draw from the fact that in some preparations there is evidence of a </w:t>
      </w:r>
      <w:r w:rsidR="00930DFC">
        <w:t>conditional</w:t>
      </w:r>
      <w:r>
        <w:t xml:space="preserve"> pause after the first training trial. The most important of these considerations is conceptual; it has to do with the difference between a plastic conception of memory-formation in associative learning and an inscriptional conception.</w:t>
      </w:r>
      <w:r w:rsidR="00D70DF7">
        <w:rPr>
          <w:i/>
        </w:rPr>
        <w:t xml:space="preserve"> </w:t>
      </w:r>
    </w:p>
    <w:p w14:paraId="2289BBAF" w14:textId="464310ED" w:rsidR="005A4D44" w:rsidRDefault="00367867" w:rsidP="0047409D">
      <w:pPr>
        <w:pStyle w:val="p2"/>
        <w:ind w:firstLine="360"/>
      </w:pPr>
      <w:r>
        <w:t>T</w:t>
      </w:r>
      <w:r w:rsidR="00A7439B">
        <w:t xml:space="preserve">he importance of the Purkinje cell pause-conditioning phenomenon is that it provides neuroscience with </w:t>
      </w:r>
      <w:r w:rsidR="00AE0BF2">
        <w:t>an</w:t>
      </w:r>
      <w:r w:rsidR="005A4D44">
        <w:t xml:space="preserve"> </w:t>
      </w:r>
      <w:r w:rsidR="00A7439B">
        <w:t>example in which a specifiable quantitative fact gleaned from experience has been localized to the cellular level.</w:t>
      </w:r>
      <w:r w:rsidR="005A4D44">
        <w:t xml:space="preserve"> It appears necessary to think of this </w:t>
      </w:r>
      <w:r w:rsidR="000B4A22">
        <w:t xml:space="preserve">phenomenon </w:t>
      </w:r>
      <w:r w:rsidR="005A4D44">
        <w:t xml:space="preserve">in inscriptional terms; the </w:t>
      </w:r>
      <w:r w:rsidR="000B4A22">
        <w:t>conditioning protocol</w:t>
      </w:r>
      <w:r w:rsidR="005A4D44">
        <w:t xml:space="preserve"> has inscribed the duration of the CS-US interval into </w:t>
      </w:r>
      <w:r w:rsidR="007A2946">
        <w:t>a</w:t>
      </w:r>
      <w:r w:rsidR="005A4D44">
        <w:t xml:space="preserve"> medium intrinsic to the Purkinje cell</w:t>
      </w:r>
      <w:r w:rsidR="00AE0BF2">
        <w:t xml:space="preserve"> (the engram)</w:t>
      </w:r>
      <w:r w:rsidR="005A4D44">
        <w:t>.</w:t>
      </w:r>
      <w:r w:rsidR="000B4A22">
        <w:t xml:space="preserve"> This conceptual framework differs fundamentally from the framework in which the phenomena of learning and memory are </w:t>
      </w:r>
      <w:r w:rsidR="00D73CA2">
        <w:t>treated</w:t>
      </w:r>
      <w:r w:rsidR="000B4A22">
        <w:t xml:space="preserve"> </w:t>
      </w:r>
      <w:r>
        <w:t>in the neurobiological literature</w:t>
      </w:r>
      <w:r w:rsidR="007A2946">
        <w:t>,</w:t>
      </w:r>
      <w:r w:rsidR="000B4A22">
        <w:t xml:space="preserve"> for reasons we now pause to explain.</w:t>
      </w:r>
    </w:p>
    <w:p w14:paraId="37B1CFEF" w14:textId="4A02D1C6" w:rsidR="00A71C7F" w:rsidRDefault="005A4D44" w:rsidP="0047409D">
      <w:pPr>
        <w:pStyle w:val="p2"/>
        <w:ind w:firstLine="360"/>
      </w:pPr>
      <w:r>
        <w:t>The neurobiology of learning and memory is focused on synaptic plasticity</w:t>
      </w:r>
      <w:r w:rsidR="0063163C">
        <w:t xml:space="preserve"> </w:t>
      </w:r>
      <w:r w:rsidR="0063163C">
        <w:fldChar w:fldCharType="begin"/>
      </w:r>
      <w:r w:rsidR="001621BC">
        <w:instrText xml:space="preserve"> ADDIN EN.CITE &lt;EndNote&gt;&lt;Cite&gt;&lt;Author&gt;Poo&lt;/Author&gt;&lt;Year&gt;2016&lt;/Year&gt;&lt;RecNum&gt;10434&lt;/RecNum&gt;&lt;DisplayText&gt;(Martin &amp;amp; Morris, 2002; Poo et al., 2016)&lt;/DisplayText&gt;&lt;record&gt;&lt;rec-number&gt;10434&lt;/rec-number&gt;&lt;foreign-keys&gt;&lt;key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rsidR="0063163C">
        <w:fldChar w:fldCharType="separate"/>
      </w:r>
      <w:r w:rsidR="00084826">
        <w:t>(Martin &amp; Morris, 2002; Poo et al., 2016)</w:t>
      </w:r>
      <w:r w:rsidR="0063163C">
        <w:fldChar w:fldCharType="end"/>
      </w:r>
      <w:r w:rsidR="0063163C">
        <w:t>.</w:t>
      </w:r>
      <w:r>
        <w:t xml:space="preserve"> </w:t>
      </w:r>
      <w:r w:rsidR="0063163C">
        <w:t>T</w:t>
      </w:r>
      <w:r>
        <w:t xml:space="preserve">hat focus </w:t>
      </w:r>
      <w:r w:rsidR="0063163C">
        <w:t>reflects</w:t>
      </w:r>
      <w:r>
        <w:t xml:space="preserve"> a commitment</w:t>
      </w:r>
      <w:r w:rsidR="00084826">
        <w:t>, witting or unwitting,</w:t>
      </w:r>
      <w:r>
        <w:t xml:space="preserve"> to </w:t>
      </w:r>
      <w:r w:rsidR="00084826">
        <w:t>a</w:t>
      </w:r>
      <w:r>
        <w:t xml:space="preserve"> </w:t>
      </w:r>
      <w:r w:rsidR="0063163C">
        <w:t xml:space="preserve">behaviorist </w:t>
      </w:r>
      <w:r>
        <w:t>conception of learning and memory. In this conception, experience does not inscribe</w:t>
      </w:r>
      <w:r w:rsidR="0033620F">
        <w:t xml:space="preserve"> facts;</w:t>
      </w:r>
      <w:r>
        <w:t xml:space="preserve"> it molds</w:t>
      </w:r>
      <w:r w:rsidR="0033620F">
        <w:t xml:space="preserve"> circuits</w:t>
      </w:r>
      <w:r>
        <w:t xml:space="preserve">. </w:t>
      </w:r>
      <w:r w:rsidR="0033620F">
        <w:t>I</w:t>
      </w:r>
      <w:r>
        <w:t xml:space="preserve">t alters the brain’s wiring by changing synaptic </w:t>
      </w:r>
      <w:proofErr w:type="spellStart"/>
      <w:r>
        <w:t>conductances</w:t>
      </w:r>
      <w:proofErr w:type="spellEnd"/>
      <w:r>
        <w:t xml:space="preserve">. The changes in </w:t>
      </w:r>
      <w:r w:rsidR="00084826">
        <w:t>the</w:t>
      </w:r>
      <w:r>
        <w:t xml:space="preserve"> synapses alter signal flow in such a way as to change the</w:t>
      </w:r>
      <w:r w:rsidR="0033620F">
        <w:t xml:space="preserve"> brain’s input-output function</w:t>
      </w:r>
      <w:r w:rsidR="001D7EBB">
        <w:t>; they do not encode a fact extracted from experience</w:t>
      </w:r>
      <w:r w:rsidR="0033620F">
        <w:t xml:space="preserve">. </w:t>
      </w:r>
      <w:r w:rsidR="00D73CA2">
        <w:t>Thus, i</w:t>
      </w:r>
      <w:r w:rsidR="0033620F">
        <w:t xml:space="preserve">n work focused on mechanisms of synaptic plasticity </w:t>
      </w:r>
      <w:r w:rsidR="0033620F">
        <w:fldChar w:fldCharType="begin"/>
      </w:r>
      <w:r w:rsidR="001621BC">
        <w:instrText xml:space="preserve"> ADDIN EN.CITE &lt;EndNote&gt;&lt;Cite&gt;&lt;Author&gt;Poo&lt;/Author&gt;&lt;Year&gt;2016&lt;/Year&gt;&lt;RecNum&gt;10434&lt;/RecNum&gt;&lt;Suffix&gt;`, for example&lt;/Suffix&gt;&lt;DisplayText&gt;(Poo et al., 2016, for example)&lt;/DisplayText&gt;&lt;record&gt;&lt;rec-number&gt;10434&lt;/rec-number&gt;&lt;foreign-keys&gt;&lt;key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Biology&lt;/full-title&gt;&lt;/periodical&gt;&lt;dates&gt;&lt;year&gt;2016&lt;/year&gt;&lt;/dates&gt;&lt;urls&gt;&lt;/urls&gt;&lt;electronic-resource-num&gt;10.1186/s12915-016-0261-6&lt;/electronic-resource-num&gt;&lt;/record&gt;&lt;/Cite&gt;&lt;/EndNote&gt;</w:instrText>
      </w:r>
      <w:r w:rsidR="0033620F">
        <w:fldChar w:fldCharType="separate"/>
      </w:r>
      <w:r w:rsidR="0033620F">
        <w:t>(Poo et al., 2016, for example)</w:t>
      </w:r>
      <w:r w:rsidR="0033620F">
        <w:fldChar w:fldCharType="end"/>
      </w:r>
      <w:r w:rsidR="0033620F">
        <w:t>, there is</w:t>
      </w:r>
      <w:r w:rsidR="00D73CA2">
        <w:t xml:space="preserve"> </w:t>
      </w:r>
      <w:r w:rsidR="0033620F">
        <w:t xml:space="preserve">no attempt to say how the mechanisms considered </w:t>
      </w:r>
      <w:r w:rsidR="009C5489">
        <w:t xml:space="preserve">could </w:t>
      </w:r>
      <w:r w:rsidR="0033620F">
        <w:t xml:space="preserve">encode a quantitative fact </w:t>
      </w:r>
      <w:r w:rsidR="00084826">
        <w:fldChar w:fldCharType="begin"/>
      </w:r>
      <w:r w:rsidR="00084826">
        <w:instrText xml:space="preserve"> ADDIN EN.CITE &lt;EndNote&gt;&lt;Cite&gt;&lt;Author&gt;Gallistel&lt;/Author&gt;&lt;Year&gt;2017&lt;/Year&gt;&lt;RecNum&gt;10672&lt;/RecNum&gt;&lt;DisplayText&gt;(C. R. Gallistel &amp;amp; Matzel, 2013; 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Cite&gt;&lt;Author&gt;Gallistel&lt;/Author&gt;&lt;Year&gt;2013&lt;/Year&gt;&lt;RecNum&gt;9531&lt;/RecNum&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084826">
        <w:fldChar w:fldCharType="separate"/>
      </w:r>
      <w:r w:rsidR="00084826">
        <w:t xml:space="preserve">(Gallistel &amp; </w:t>
      </w:r>
      <w:proofErr w:type="spellStart"/>
      <w:r w:rsidR="00084826">
        <w:t>Matzel</w:t>
      </w:r>
      <w:proofErr w:type="spellEnd"/>
      <w:r w:rsidR="00084826">
        <w:t>, 2013; Gallistel, 2017)</w:t>
      </w:r>
      <w:r w:rsidR="00084826">
        <w:fldChar w:fldCharType="end"/>
      </w:r>
      <w:r w:rsidR="0033620F">
        <w:t>.</w:t>
      </w:r>
    </w:p>
    <w:p w14:paraId="74D1665E" w14:textId="1F4B76B3" w:rsidR="00F854B7" w:rsidRDefault="00FE6622" w:rsidP="0047409D">
      <w:pPr>
        <w:pStyle w:val="p2"/>
        <w:ind w:firstLine="360"/>
      </w:pPr>
      <w:r>
        <w:t>The coding question is unavoidable in an inscriptional theory</w:t>
      </w:r>
      <w:r w:rsidR="000B4A22">
        <w:t xml:space="preserve"> of learning and memory</w:t>
      </w:r>
      <w:r>
        <w:t xml:space="preserve">, because the facts (about, for example, interval durations) must be inscribed </w:t>
      </w:r>
      <w:r w:rsidR="00A71C7F">
        <w:t xml:space="preserve">and read </w:t>
      </w:r>
      <w:r>
        <w:t>in accord with some code</w:t>
      </w:r>
      <w:r w:rsidR="00A71C7F">
        <w:t xml:space="preserve">, just as the program for building an organism </w:t>
      </w:r>
      <w:r w:rsidR="00253131">
        <w:t xml:space="preserve">is </w:t>
      </w:r>
      <w:r w:rsidR="00A71C7F">
        <w:t xml:space="preserve">inscribed in </w:t>
      </w:r>
      <w:r w:rsidR="00253131">
        <w:t xml:space="preserve">its </w:t>
      </w:r>
      <w:r w:rsidR="00A71C7F">
        <w:t>DNA in accord with a code and read from th</w:t>
      </w:r>
      <w:r w:rsidR="00253131">
        <w:t>at</w:t>
      </w:r>
      <w:r w:rsidR="00A71C7F">
        <w:t xml:space="preserve"> DNA by code-specific </w:t>
      </w:r>
      <w:r w:rsidR="00E35E6B">
        <w:t xml:space="preserve">molecular </w:t>
      </w:r>
      <w:r w:rsidR="00A71C7F">
        <w:t xml:space="preserve">machinery. </w:t>
      </w:r>
      <w:r w:rsidR="000B4A22">
        <w:t xml:space="preserve">When thinking in inscriptional terms, the notion of memory “strength” makes little sense. A fact is either legibly inscribed or it is not. If the first experience of a CS-US interval does not legibly inscribe the duration of that interval, then there is no way the brain can know that </w:t>
      </w:r>
      <w:r w:rsidR="00AE0BF2">
        <w:t>a</w:t>
      </w:r>
      <w:r w:rsidR="000B4A22">
        <w:t xml:space="preserve"> second experience of th</w:t>
      </w:r>
      <w:r w:rsidR="00AE0BF2">
        <w:t>e</w:t>
      </w:r>
      <w:r w:rsidR="000B4A22">
        <w:t xml:space="preserve"> same interval is in fact the same as the first experience. </w:t>
      </w:r>
      <w:r w:rsidR="007A2946">
        <w:t>As in anterograde amnesias, every experience</w:t>
      </w:r>
      <w:r w:rsidR="00AE0BF2">
        <w:t xml:space="preserve"> of the same duration</w:t>
      </w:r>
      <w:r w:rsidR="007A2946">
        <w:t>, no matter how often repeated, is a novel experience</w:t>
      </w:r>
      <w:r w:rsidR="00AE0BF2">
        <w:t xml:space="preserve"> of that duration</w:t>
      </w:r>
      <w:r w:rsidR="00EA54E2">
        <w:t xml:space="preserve"> </w: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 </w:instrTex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EN.CITE.DATA </w:instrText>
      </w:r>
      <w:r w:rsidR="00EA54E2">
        <w:fldChar w:fldCharType="end"/>
      </w:r>
      <w:r w:rsidR="00EA54E2">
        <w:fldChar w:fldCharType="separate"/>
      </w:r>
      <w:r w:rsidR="00EA54E2">
        <w:t>(Kritchevsky, Squire, &amp; Zouzounis, 1988; Milner, Corkin, &amp; Teuber, 1968; Siegert &amp; Warrington, 1996)</w:t>
      </w:r>
      <w:r w:rsidR="00EA54E2">
        <w:fldChar w:fldCharType="end"/>
      </w:r>
      <w:r w:rsidR="007A2946">
        <w:t>.</w:t>
      </w:r>
      <w:r w:rsidR="000B4A22">
        <w:t xml:space="preserve"> </w:t>
      </w:r>
      <w:r w:rsidR="00AE0BF2">
        <w:t>This consideration seems to require the assumption</w:t>
      </w:r>
      <w:r w:rsidR="000B4A22">
        <w:t xml:space="preserve"> that in all conditioning protocols</w:t>
      </w:r>
      <w:r w:rsidR="00EA54E2">
        <w:t xml:space="preserve"> in which the subject learns that the CS-US interval has a fixed value, single experience</w:t>
      </w:r>
      <w:r w:rsidR="00B86BAB">
        <w:t>s</w:t>
      </w:r>
      <w:r w:rsidR="00EA54E2">
        <w:t xml:space="preserve"> of that interval </w:t>
      </w:r>
      <w:r w:rsidR="000B4A22">
        <w:t>inscribe</w:t>
      </w:r>
      <w:r w:rsidR="00EA54E2">
        <w:t xml:space="preserve"> </w:t>
      </w:r>
      <w:r w:rsidR="00EA54E2">
        <w:lastRenderedPageBreak/>
        <w:t>in legible form the duration</w:t>
      </w:r>
      <w:r w:rsidR="000B4A22">
        <w:t xml:space="preserve"> of the </w:t>
      </w:r>
      <w:r w:rsidR="00B86BAB">
        <w:t>CS-US</w:t>
      </w:r>
      <w:r w:rsidR="00EA54E2">
        <w:t xml:space="preserve"> interval</w:t>
      </w:r>
      <w:r w:rsidR="000B4A22">
        <w:t xml:space="preserve">. If the first experience </w:t>
      </w:r>
      <w:r w:rsidR="00B86BAB">
        <w:t xml:space="preserve">of that interval </w:t>
      </w:r>
      <w:r w:rsidR="000B4A22">
        <w:t xml:space="preserve">did not legibly inscribe </w:t>
      </w:r>
      <w:r w:rsidR="00B86BAB">
        <w:t>its duration</w:t>
      </w:r>
      <w:r w:rsidR="000B4A22">
        <w:t>, then every subsequent experience</w:t>
      </w:r>
      <w:r w:rsidR="00862A57">
        <w:t xml:space="preserve"> of the same interval</w:t>
      </w:r>
      <w:r w:rsidR="000B4A22">
        <w:t xml:space="preserve"> would be</w:t>
      </w:r>
      <w:r w:rsidR="00B86BAB">
        <w:t xml:space="preserve"> no different from the</w:t>
      </w:r>
      <w:r w:rsidR="000B4A22">
        <w:t xml:space="preserve"> first experience</w:t>
      </w:r>
      <w:r w:rsidR="007D1954">
        <w:t>.</w:t>
      </w:r>
      <w:r w:rsidR="000B4A22">
        <w:t xml:space="preserve"> </w:t>
      </w:r>
      <w:r w:rsidR="007D1954">
        <w:t>T</w:t>
      </w:r>
      <w:r w:rsidR="000B4A22">
        <w:t>here would</w:t>
      </w:r>
      <w:r w:rsidR="00B86BAB">
        <w:t>, therefore,</w:t>
      </w:r>
      <w:r w:rsidR="000B4A22">
        <w:t xml:space="preserve"> be no way for evidence to accumulate that the </w:t>
      </w:r>
      <w:r w:rsidR="00862A57">
        <w:t>CS-</w:t>
      </w:r>
      <w:r w:rsidR="00253131">
        <w:t xml:space="preserve">US </w:t>
      </w:r>
      <w:r w:rsidR="00862A57">
        <w:t xml:space="preserve">interval </w:t>
      </w:r>
      <w:r w:rsidR="00253131">
        <w:t>was constant from trial to trial; hence predictable.</w:t>
      </w:r>
      <w:r w:rsidR="00E1559A">
        <w:t xml:space="preserve"> Nor would there be any way for the brain to distinguish </w:t>
      </w:r>
      <w:r w:rsidR="00B86BAB">
        <w:t>trial</w:t>
      </w:r>
      <w:r w:rsidR="00862A57">
        <w:t>-to-trial</w:t>
      </w:r>
      <w:r w:rsidR="00B86BAB">
        <w:t xml:space="preserve"> </w:t>
      </w:r>
      <w:r w:rsidR="00E1559A">
        <w:t xml:space="preserve">variability in its measurements of a </w:t>
      </w:r>
      <w:r w:rsidR="00862A57">
        <w:t xml:space="preserve">fixed </w:t>
      </w:r>
      <w:r w:rsidR="00E1559A">
        <w:t xml:space="preserve">CS-US interval from </w:t>
      </w:r>
      <w:r w:rsidR="00B86BAB">
        <w:t xml:space="preserve">actual </w:t>
      </w:r>
      <w:r w:rsidR="00E1559A">
        <w:t>variations in the interval itself</w:t>
      </w:r>
      <w:r w:rsidR="00862A57">
        <w:t>,</w:t>
      </w:r>
      <w:r w:rsidR="007D1954">
        <w:t xml:space="preserve"> in </w:t>
      </w:r>
      <w:r w:rsidR="00862A57">
        <w:t xml:space="preserve">those </w:t>
      </w:r>
      <w:r w:rsidR="007D1954">
        <w:t>protocols where the CS-US interval varies</w:t>
      </w:r>
      <w:r w:rsidR="00B86BAB">
        <w:t xml:space="preserve">. </w:t>
      </w:r>
      <w:r w:rsidR="00862A57">
        <w:t>R</w:t>
      </w:r>
      <w:r w:rsidR="00E1559A">
        <w:t>odents do</w:t>
      </w:r>
      <w:r w:rsidR="00862A57">
        <w:t xml:space="preserve">, however, </w:t>
      </w:r>
      <w:r w:rsidR="00E1559A">
        <w:t>make</w:t>
      </w:r>
      <w:r w:rsidR="00862A57">
        <w:t xml:space="preserve"> this distinction</w:t>
      </w:r>
      <w:r w:rsidR="00E1559A">
        <w:t xml:space="preserve"> </w:t>
      </w:r>
      <w:r w:rsidR="007D1954">
        <w:fldChar w:fldCharType="begin"/>
      </w:r>
      <w:r w:rsidR="00B86BAB">
        <w:instrText xml:space="preserve"> ADDIN EN.CITE &lt;EndNote&gt;&lt;Cite&gt;&lt;Author&gt;Kheifets&lt;/Author&gt;&lt;Year&gt;2017&lt;/Year&gt;&lt;RecNum&gt;10666&lt;/RecNum&gt;&lt;DisplayText&gt;(Kheifets, Freestone, &amp;amp; Gallistel, 2017; Li &amp;amp; Dudman, 2013)&lt;/DisplayText&gt;&lt;record&gt;&lt;rec-number&gt;10666&lt;/rec-number&gt;&lt;foreign-keys&gt;&lt;key app="EN" db-id="9aaa999r8se0xoe2rzlvsepae0vdt0zsef2v" timestamp="1489755259"&gt;10666&lt;/key&gt;&lt;/foreign-keys&gt;&lt;ref-type name="Journal Article"&gt;17&lt;/ref-type&gt;&lt;contributors&gt;&lt;authors&gt;&lt;author&gt;Kheifets, A.&lt;/author&gt;&lt;author&gt;Freestone, D.&lt;/author&gt;&lt;author&gt;Gallistel, C. R.&lt;/author&gt;&lt;/authors&gt;&lt;/contributors&gt;&lt;titles&gt;&lt;title&gt;Theoretical Implications of Quantitative Properties of Interval Timing and Probability Estimation in Mouse and Rat&lt;/title&gt;&lt;secondary-title&gt;Journal of the Experimental Analysis of Behavior&lt;/secondary-title&gt;&lt;/titles&gt;&lt;periodical&gt;&lt;full-title&gt;Journal of the Experimental Analysis of Behavior&lt;/full-title&gt;&lt;/periodical&gt;&lt;pages&gt;39-72&lt;/pages&gt;&lt;volume&gt;108&lt;/volume&gt;&lt;number&gt;1&lt;/number&gt;&lt;dates&gt;&lt;year&gt;2017&lt;/year&gt;&lt;/dates&gt;&lt;urls&gt;&lt;/urls&gt;&lt;/record&gt;&lt;/Cite&gt;&lt;Cite&gt;&lt;Author&gt;Li&lt;/Author&gt;&lt;Year&gt;2013&lt;/Year&gt;&lt;RecNum&gt;10014&lt;/RecNum&gt;&lt;record&gt;&lt;rec-number&gt;10014&lt;/rec-number&gt;&lt;foreign-keys&gt;&lt;key app="EN" db-id="9aaa999r8se0xoe2rzlvsepae0vdt0zsef2v" timestamp="1398947370"&gt;10014&lt;/key&gt;&lt;/foreign-keys&gt;&lt;ref-type name="Journal Article"&gt;17&lt;/ref-type&gt;&lt;contributors&gt;&lt;authors&gt;&lt;author&gt;Li, Y.&lt;/author&gt;&lt;author&gt;Dudman, J.T.&lt;/author&gt;&lt;/authors&gt;&lt;/contributors&gt;&lt;titles&gt;&lt;title&gt;Mice infer probabilistic models for timing&lt;/title&gt;&lt;secondary-title&gt;Proceedings of the National Academy of Science&lt;/secondary-title&gt;&lt;/titles&gt;&lt;periodical&gt;&lt;full-title&gt;Proceedings of the National Academy of Science&lt;/full-title&gt;&lt;/periodical&gt;&lt;pages&gt;17154-17159&lt;/pages&gt;&lt;volume&gt;110&lt;/volume&gt;&lt;number&gt;42&lt;/number&gt;&lt;dates&gt;&lt;year&gt;2013&lt;/year&gt;&lt;/dates&gt;&lt;urls&gt;&lt;/urls&gt;&lt;electronic-resource-num&gt;10.1073/pnas.1310666110&lt;/electronic-resource-num&gt;&lt;/record&gt;&lt;/Cite&gt;&lt;/EndNote&gt;</w:instrText>
      </w:r>
      <w:r w:rsidR="007D1954">
        <w:fldChar w:fldCharType="separate"/>
      </w:r>
      <w:r w:rsidR="00B86BAB">
        <w:rPr>
          <w:noProof/>
        </w:rPr>
        <w:t>(Kheifets, Freestone, &amp; Gallistel, 2017; Li &amp; Dudman, 2013)</w:t>
      </w:r>
      <w:r w:rsidR="007D1954">
        <w:fldChar w:fldCharType="end"/>
      </w:r>
      <w:r w:rsidR="007D1954">
        <w:t>.</w:t>
      </w:r>
    </w:p>
    <w:p w14:paraId="63A315B3" w14:textId="294F71A0" w:rsidR="00F854B7" w:rsidRPr="006322D0" w:rsidRDefault="007D548D" w:rsidP="0047409D">
      <w:pPr>
        <w:pStyle w:val="p2"/>
        <w:ind w:firstLine="360"/>
      </w:pPr>
      <w:r>
        <w:t xml:space="preserve">Given this </w:t>
      </w:r>
      <w:r w:rsidR="003D1AE1">
        <w:t>consideration</w:t>
      </w:r>
      <w:r>
        <w:t xml:space="preserve">, we are </w:t>
      </w:r>
      <w:r w:rsidR="00E35E6B">
        <w:t>not surprised</w:t>
      </w:r>
      <w:r>
        <w:t xml:space="preserve"> that evidence of having committed the duration of the CS-US interval to memory is </w:t>
      </w:r>
      <w:r w:rsidR="00862A57">
        <w:t>apparent</w:t>
      </w:r>
      <w:r>
        <w:t xml:space="preserve"> in some cells after a single experience of that interval. In all 10 cells, there was evidence for a further evolution over many trials of its response to the CS (see, for example, the bottom left panel in Figure 7). We assume that it is these further evolutions and the emergence of a </w:t>
      </w:r>
      <w:r w:rsidR="00930DFC">
        <w:t>conditional</w:t>
      </w:r>
      <w:r>
        <w:t xml:space="preserve"> response in more than one Purkinje cell that explains the emergence of a behaviorally observable response.</w:t>
      </w:r>
    </w:p>
    <w:p w14:paraId="55EFC998" w14:textId="43B7681A" w:rsidR="00B71209" w:rsidRDefault="00B71209" w:rsidP="008E266E">
      <w:pPr>
        <w:pStyle w:val="p1"/>
        <w:jc w:val="center"/>
        <w:rPr>
          <w:b/>
        </w:rPr>
      </w:pPr>
      <w:r>
        <w:rPr>
          <w:b/>
        </w:rPr>
        <w:t>Experiment 2: CS is Stimulation of the Dorsum of the Paw</w:t>
      </w:r>
    </w:p>
    <w:p w14:paraId="5F423888" w14:textId="6ADC8017" w:rsidR="00522B9F" w:rsidRDefault="00DA65F2" w:rsidP="00631A2E">
      <w:pPr>
        <w:pStyle w:val="p1"/>
      </w:pPr>
      <w:r w:rsidRPr="00DA65F2">
        <w:t>The second data</w:t>
      </w:r>
      <w:r>
        <w:t xml:space="preserve"> set comes from 1</w:t>
      </w:r>
      <w:r w:rsidR="00CD64B7">
        <w:t>06</w:t>
      </w:r>
      <w:r>
        <w:t xml:space="preserve"> cells recorded from 5</w:t>
      </w:r>
      <w:r w:rsidR="00824C5D">
        <w:t>4</w:t>
      </w:r>
      <w:r>
        <w:t xml:space="preserve"> decerebrate</w:t>
      </w:r>
      <w:r w:rsidR="00824C5D">
        <w:t>d</w:t>
      </w:r>
      <w:r>
        <w:t xml:space="preserve"> ferrets. </w:t>
      </w:r>
      <w:r w:rsidR="0014048F">
        <w:t>The</w:t>
      </w:r>
      <w:r>
        <w:t xml:space="preserve"> CS </w:t>
      </w:r>
      <w:r w:rsidR="0014048F">
        <w:t xml:space="preserve">in the conditioning protocol was </w:t>
      </w:r>
      <w:r>
        <w:t xml:space="preserve">stimulation </w:t>
      </w:r>
      <w:r w:rsidR="00522B9F">
        <w:t xml:space="preserve">at 50 Hz </w:t>
      </w:r>
      <w:r>
        <w:t>through an electrode on the dorsum of a forepaw</w:t>
      </w:r>
      <w:r w:rsidR="00522B9F">
        <w:t>.</w:t>
      </w:r>
      <w:r>
        <w:t xml:space="preserve"> </w:t>
      </w:r>
      <w:r w:rsidR="00522B9F">
        <w:t>The</w:t>
      </w:r>
      <w:r>
        <w:t xml:space="preserve"> US </w:t>
      </w:r>
      <w:r w:rsidR="00522B9F">
        <w:t xml:space="preserve">was </w:t>
      </w:r>
      <w:r>
        <w:t>stimulation of a climbing fiber</w:t>
      </w:r>
      <w:r w:rsidR="00522B9F">
        <w:t xml:space="preserve"> with</w:t>
      </w:r>
      <w:r>
        <w:t xml:space="preserve"> two 5-pulse bursts of pulses at 500 Hz, with a 10 ms interval between the two bursts. The CS stimulation terminated at US onset. The CS-US interval varied between subjects from as short as 0.15s to as long as 0.45s. The </w:t>
      </w:r>
      <w:r w:rsidR="00D324C4">
        <w:t>interval from CS onset to CS onset</w:t>
      </w:r>
      <w:r>
        <w:t xml:space="preserve"> varied from as short as 6s for some subject to as long as </w:t>
      </w:r>
      <w:r w:rsidR="00D324C4">
        <w:t>17</w:t>
      </w:r>
      <w:r>
        <w:t xml:space="preserve"> seconds in others. When a clear pause was observed, delivery of the US was discontinued, and 20 successive probe trials were run with CS alone</w:t>
      </w:r>
      <w:r w:rsidR="00522B9F">
        <w:t xml:space="preserve"> to obtain the data on which the analyses here reported are based.</w:t>
      </w:r>
    </w:p>
    <w:p w14:paraId="4237596B" w14:textId="39DF45FF" w:rsidR="00B71209" w:rsidRDefault="000B1CEB" w:rsidP="0047409D">
      <w:pPr>
        <w:pStyle w:val="p2"/>
        <w:ind w:firstLine="360"/>
      </w:pPr>
      <w:r>
        <w:t>In about half the subjects, the electrode was then advanced to find a nearby Purkinje cell that had also been conditioned, and 20 further probe trials were run while recording from that cell.</w:t>
      </w:r>
      <w:r w:rsidR="00E35E6B">
        <w:t xml:space="preserve"> In some cases, as many as 6 </w:t>
      </w:r>
      <w:r w:rsidR="005E4339">
        <w:t xml:space="preserve">trained </w:t>
      </w:r>
      <w:r w:rsidR="00E35E6B">
        <w:t>cells were recorded in a single subject.</w:t>
      </w:r>
    </w:p>
    <w:p w14:paraId="5D5193F1" w14:textId="6C177484" w:rsidR="00130503" w:rsidRPr="00130503" w:rsidRDefault="00130503" w:rsidP="00631A2E">
      <w:pPr>
        <w:pStyle w:val="p1"/>
        <w:rPr>
          <w:b/>
        </w:rPr>
      </w:pPr>
      <w:r w:rsidRPr="00130503">
        <w:rPr>
          <w:b/>
        </w:rPr>
        <w:t>Results of the Analysis</w:t>
      </w:r>
    </w:p>
    <w:p w14:paraId="3EF860D4" w14:textId="0F5D51BF" w:rsidR="00722D51" w:rsidRDefault="00EA7406" w:rsidP="00631A2E">
      <w:pPr>
        <w:pStyle w:val="p1"/>
      </w:pPr>
      <w:r>
        <w:t xml:space="preserve">In the raster plots for these 20 probe trials, it again </w:t>
      </w:r>
      <w:r w:rsidR="00A16B54">
        <w:t>appears</w:t>
      </w:r>
      <w:r>
        <w:t xml:space="preserve"> that</w:t>
      </w:r>
      <w:r w:rsidR="00A16B54">
        <w:t xml:space="preserve"> for many of the cells</w:t>
      </w:r>
      <w:r>
        <w:t xml:space="preserve"> the basal firing rate fluctuates</w:t>
      </w:r>
      <w:r w:rsidR="008E266E">
        <w:t xml:space="preserve"> from trial to trial</w:t>
      </w:r>
      <w:r>
        <w:t xml:space="preserve">. We therefore computed the Fano Factors for the spike counts in </w:t>
      </w:r>
      <w:r w:rsidR="00A16B54">
        <w:t xml:space="preserve">two </w:t>
      </w:r>
      <w:r>
        <w:t xml:space="preserve">pre-CS and </w:t>
      </w:r>
      <w:r w:rsidR="00A16B54">
        <w:t xml:space="preserve">two </w:t>
      </w:r>
      <w:r>
        <w:t>post-CS windows</w:t>
      </w:r>
      <w:r w:rsidR="00A16B54">
        <w:t xml:space="preserve"> of 1s width, </w:t>
      </w:r>
      <w:r w:rsidR="00722D51">
        <w:t>for</w:t>
      </w:r>
      <w:r w:rsidR="00A16B54">
        <w:t xml:space="preserve"> all those </w:t>
      </w:r>
      <w:r w:rsidR="00722D51">
        <w:t>cells</w:t>
      </w:r>
      <w:r w:rsidR="00A16B54">
        <w:t xml:space="preserve"> in which the pre-CS and post-CS spike train</w:t>
      </w:r>
      <w:r w:rsidR="00722D51">
        <w:t>s</w:t>
      </w:r>
      <w:r w:rsidR="00A16B54">
        <w:t xml:space="preserve"> were </w:t>
      </w:r>
      <w:r w:rsidR="00722D51">
        <w:t xml:space="preserve">both </w:t>
      </w:r>
      <w:r w:rsidR="00A16B54">
        <w:t>recorded for more than 2s</w:t>
      </w:r>
      <w:r>
        <w:t xml:space="preserve">. </w:t>
      </w:r>
      <w:r w:rsidR="00A16B54">
        <w:t xml:space="preserve">The two windows were the first 1s and the last 1s of such </w:t>
      </w:r>
      <w:r w:rsidR="00722D51">
        <w:t>spike trains</w:t>
      </w:r>
      <w:r w:rsidR="00A16B54">
        <w:t>. The cumulative distributions of the Fano factors are shown in Figure 9.</w:t>
      </w:r>
      <w:r w:rsidR="00722D51">
        <w:t xml:space="preserve"> The pre-CS and the post-CS distributions are the same (compare left and right panels in Figure 9), as are the distributions for the first and last 1s windows (compare black and red distributions within panels).</w:t>
      </w:r>
    </w:p>
    <w:p w14:paraId="61CC0C0A" w14:textId="73DA0A8E" w:rsidR="00A16B54" w:rsidRDefault="008E266E" w:rsidP="008E266E">
      <w:pPr>
        <w:pStyle w:val="p2"/>
        <w:ind w:firstLine="360"/>
      </w:pPr>
      <w:r>
        <w:rPr>
          <w:noProof/>
        </w:rPr>
        <w:lastRenderedPageBreak/>
        <w:drawing>
          <wp:inline distT="0" distB="0" distL="0" distR="0" wp14:anchorId="50B6B65B" wp14:editId="6F67029D">
            <wp:extent cx="3728085" cy="21824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FanoFactorCDFs.pdf"/>
                    <pic:cNvPicPr/>
                  </pic:nvPicPr>
                  <pic:blipFill rotWithShape="1">
                    <a:blip r:embed="rId17">
                      <a:extLst>
                        <a:ext uri="{28A0092B-C50C-407E-A947-70E740481C1C}">
                          <a14:useLocalDpi xmlns:a14="http://schemas.microsoft.com/office/drawing/2010/main" val="0"/>
                        </a:ext>
                      </a:extLst>
                    </a:blip>
                    <a:srcRect l="13735" t="34847" r="18303" b="34406"/>
                    <a:stretch/>
                  </pic:blipFill>
                  <pic:spPr bwMode="auto">
                    <a:xfrm>
                      <a:off x="0" y="0"/>
                      <a:ext cx="3728085" cy="218249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1DD71A" w14:textId="7F3AD368" w:rsidR="003B722D" w:rsidRPr="003B722D" w:rsidRDefault="003B722D" w:rsidP="00631A2E">
      <w:pPr>
        <w:pStyle w:val="p1"/>
        <w:rPr>
          <w:b/>
        </w:rPr>
      </w:pPr>
      <w:r w:rsidRPr="003B722D">
        <w:rPr>
          <w:b/>
        </w:rPr>
        <w:t>Figure 9</w:t>
      </w:r>
      <w:r>
        <w:t xml:space="preserve">. </w:t>
      </w:r>
      <w:r w:rsidRPr="003B722D">
        <w:rPr>
          <w:i/>
        </w:rPr>
        <w:t>Cumulative distributions of Fano factors, computed from Pre- (left panel) and Post- (right panel) CS spike trains.  The distributions in black are from the 1</w:t>
      </w:r>
      <w:r w:rsidRPr="003B722D">
        <w:rPr>
          <w:i/>
          <w:vertAlign w:val="superscript"/>
        </w:rPr>
        <w:t>st</w:t>
      </w:r>
      <w:r w:rsidRPr="003B722D">
        <w:rPr>
          <w:i/>
        </w:rPr>
        <w:t xml:space="preserve"> 1s; those in red from the last 1s of </w:t>
      </w:r>
      <w:r w:rsidR="00CF680D">
        <w:rPr>
          <w:i/>
        </w:rPr>
        <w:t xml:space="preserve">pre- and post-US spike </w:t>
      </w:r>
      <w:r w:rsidRPr="003B722D">
        <w:rPr>
          <w:i/>
        </w:rPr>
        <w:t>trains lasting longer than 2s.</w:t>
      </w:r>
      <w:r w:rsidR="00722D51">
        <w:rPr>
          <w:i/>
        </w:rPr>
        <w:t xml:space="preserve"> The dashed vertical lines mark the plausible limits for data from a stationary Poisson process. The bulk of these distributions </w:t>
      </w:r>
      <w:r w:rsidR="003C38DF">
        <w:rPr>
          <w:i/>
        </w:rPr>
        <w:t>have Fano factors</w:t>
      </w:r>
      <w:r w:rsidR="00722D51">
        <w:rPr>
          <w:i/>
        </w:rPr>
        <w:t xml:space="preserve"> well </w:t>
      </w:r>
      <w:r w:rsidR="003C38DF">
        <w:rPr>
          <w:i/>
        </w:rPr>
        <w:t>beyond</w:t>
      </w:r>
      <w:r w:rsidR="00722D51">
        <w:rPr>
          <w:i/>
        </w:rPr>
        <w:t xml:space="preserve"> the upper limit, indicating</w:t>
      </w:r>
      <w:r w:rsidR="00CF680D">
        <w:rPr>
          <w:i/>
        </w:rPr>
        <w:t xml:space="preserve"> </w:t>
      </w:r>
      <w:r w:rsidR="00722D51">
        <w:rPr>
          <w:i/>
        </w:rPr>
        <w:t xml:space="preserve">substantial </w:t>
      </w:r>
      <w:r w:rsidR="00CF680D">
        <w:rPr>
          <w:i/>
        </w:rPr>
        <w:t xml:space="preserve">trial- to-trial </w:t>
      </w:r>
      <w:r w:rsidR="00722D51">
        <w:rPr>
          <w:i/>
        </w:rPr>
        <w:t>fluctuations in basal firing rate</w:t>
      </w:r>
      <w:r w:rsidR="00CF680D">
        <w:rPr>
          <w:i/>
        </w:rPr>
        <w:t xml:space="preserve"> (non-stat</w:t>
      </w:r>
      <w:r w:rsidR="001017BF">
        <w:rPr>
          <w:i/>
        </w:rPr>
        <w:t>i</w:t>
      </w:r>
      <w:r w:rsidR="00CF680D">
        <w:rPr>
          <w:i/>
        </w:rPr>
        <w:t xml:space="preserve">onarity </w:t>
      </w:r>
      <w:r w:rsidR="001017BF">
        <w:rPr>
          <w:i/>
        </w:rPr>
        <w:t>in</w:t>
      </w:r>
      <w:r w:rsidR="00CF680D">
        <w:rPr>
          <w:i/>
        </w:rPr>
        <w:t xml:space="preserve"> the background firing rate).</w:t>
      </w:r>
    </w:p>
    <w:p w14:paraId="75BEAD1A" w14:textId="69EB75BF" w:rsidR="008E266E" w:rsidRDefault="00CF680D" w:rsidP="00CF680D">
      <w:pPr>
        <w:ind w:firstLine="360"/>
        <w:jc w:val="both"/>
      </w:pPr>
      <w:r>
        <w:t xml:space="preserve">Seventy-five percent of the Fano factors are beyond the upper limit on a plausible Fano factor from a stationary Poisson process. Moreover, and perhaps more importantly, even for the rare cells for which all 4 Fano factors were within the plausible Poisson limits, the distributions of </w:t>
      </w:r>
      <w:proofErr w:type="spellStart"/>
      <w:r>
        <w:t>interspike</w:t>
      </w:r>
      <w:proofErr w:type="spellEnd"/>
      <w:r>
        <w:t xml:space="preserve"> intervals </w:t>
      </w:r>
      <w:r w:rsidR="001017BF">
        <w:t>were</w:t>
      </w:r>
      <w:r>
        <w:t xml:space="preserve"> not well fit by the exponential distribution that describes intervals generated by a Poisson process. </w:t>
      </w:r>
      <w:r w:rsidR="001017BF">
        <w:t>T</w:t>
      </w:r>
      <w:r>
        <w:t xml:space="preserve">he distributions for these three Cells have a fatter tail than the </w:t>
      </w:r>
      <w:proofErr w:type="gramStart"/>
      <w:r>
        <w:t>exponential</w:t>
      </w:r>
      <w:r w:rsidR="001017BF">
        <w:t xml:space="preserve">  (</w:t>
      </w:r>
      <w:proofErr w:type="gramEnd"/>
      <w:r w:rsidR="001017BF">
        <w:t>Figure 10)</w:t>
      </w:r>
      <w:r>
        <w:t>. These properties—an extremely steep rise and a long, fat tail—are more marked in the great majority of the inter-spike interval distributions than they are in the examples in Figure 10. It would seem that the endogenous process that generates the high rate of spontaneous spiking in Purkinje cells is not a Poisson process</w:t>
      </w:r>
      <w:r w:rsidR="001017BF">
        <w:t xml:space="preserve"> and it is not stationary</w:t>
      </w:r>
      <w:r>
        <w:t>.</w:t>
      </w:r>
    </w:p>
    <w:p w14:paraId="3A8521B0" w14:textId="206A288B" w:rsidR="003C38DF" w:rsidRDefault="008E266E">
      <w:pPr>
        <w:rPr>
          <w:b/>
        </w:rPr>
      </w:pPr>
      <w:r>
        <w:rPr>
          <w:b/>
          <w:noProof/>
        </w:rPr>
        <w:lastRenderedPageBreak/>
        <w:drawing>
          <wp:inline distT="0" distB="0" distL="0" distR="0" wp14:anchorId="23A21A8A" wp14:editId="77578FD9">
            <wp:extent cx="3225800" cy="538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 IspkIhistsWithBestFitExpos.pdf"/>
                    <pic:cNvPicPr/>
                  </pic:nvPicPr>
                  <pic:blipFill rotWithShape="1">
                    <a:blip r:embed="rId18">
                      <a:extLst>
                        <a:ext uri="{28A0092B-C50C-407E-A947-70E740481C1C}">
                          <a14:useLocalDpi xmlns:a14="http://schemas.microsoft.com/office/drawing/2010/main" val="0"/>
                        </a:ext>
                      </a:extLst>
                    </a:blip>
                    <a:srcRect l="18519" t="11925" r="22681" b="12227"/>
                    <a:stretch/>
                  </pic:blipFill>
                  <pic:spPr bwMode="auto">
                    <a:xfrm>
                      <a:off x="0" y="0"/>
                      <a:ext cx="3225800" cy="53848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A1B417" w14:textId="1EC6F710" w:rsidR="00154A0B" w:rsidRDefault="003C38DF" w:rsidP="00154A0B">
      <w:pPr>
        <w:rPr>
          <w:i/>
        </w:rPr>
      </w:pPr>
      <w:r w:rsidRPr="003C38DF">
        <w:rPr>
          <w:b/>
        </w:rPr>
        <w:t>Figure 10</w:t>
      </w:r>
      <w:r>
        <w:t xml:space="preserve">. </w:t>
      </w:r>
      <w:r w:rsidR="00590A52" w:rsidRPr="00590A52">
        <w:rPr>
          <w:i/>
        </w:rPr>
        <w:t>Empirical probability</w:t>
      </w:r>
      <w:r w:rsidR="00590A52">
        <w:t xml:space="preserve"> </w:t>
      </w:r>
      <w:r w:rsidRPr="003C38DF">
        <w:rPr>
          <w:i/>
        </w:rPr>
        <w:t xml:space="preserve">distributions of </w:t>
      </w:r>
      <w:proofErr w:type="spellStart"/>
      <w:r w:rsidRPr="003C38DF">
        <w:rPr>
          <w:i/>
        </w:rPr>
        <w:t>interspike</w:t>
      </w:r>
      <w:proofErr w:type="spellEnd"/>
      <w:r w:rsidRPr="003C38DF">
        <w:rPr>
          <w:i/>
        </w:rPr>
        <w:t xml:space="preserve"> intervals (after subtraction of the minimum interval) in the three cells with Fano factors consistently within the Poisson range (solid curves) and the best-fitting exponential distributions (dashed </w:t>
      </w:r>
      <w:r w:rsidR="00590A52">
        <w:rPr>
          <w:i/>
        </w:rPr>
        <w:t xml:space="preserve">lines) on </w:t>
      </w:r>
      <w:proofErr w:type="spellStart"/>
      <w:r w:rsidR="00590A52">
        <w:rPr>
          <w:i/>
        </w:rPr>
        <w:t>semilog</w:t>
      </w:r>
      <w:proofErr w:type="spellEnd"/>
      <w:r w:rsidR="00590A52">
        <w:rPr>
          <w:i/>
        </w:rPr>
        <w:t>. The empirical distributions have fatter-than-exponential tails.</w:t>
      </w:r>
    </w:p>
    <w:p w14:paraId="6CD8B3C4" w14:textId="77777777" w:rsidR="00154A0B" w:rsidRDefault="00154A0B" w:rsidP="00154A0B"/>
    <w:p w14:paraId="6464D759" w14:textId="77777777" w:rsidR="00CF680D" w:rsidRPr="00EF3119" w:rsidRDefault="00CF680D" w:rsidP="00CF680D">
      <w:pPr>
        <w:pStyle w:val="p1"/>
        <w:rPr>
          <w:i/>
          <w:iCs/>
        </w:rPr>
      </w:pPr>
      <w:r>
        <w:rPr>
          <w:i/>
          <w:iCs/>
        </w:rPr>
        <w:t>Pause Statistics</w:t>
      </w:r>
    </w:p>
    <w:p w14:paraId="0BA64DCC" w14:textId="14E7DDF5" w:rsidR="00CF680D" w:rsidRDefault="00CF680D" w:rsidP="00CF680D">
      <w:pPr>
        <w:pStyle w:val="p1"/>
      </w:pPr>
      <w:r w:rsidRPr="008534CF">
        <w:t>Using</w:t>
      </w:r>
      <w:r>
        <w:t xml:space="preserve"> our algorithm for finding pause onsets and offsets (see Appendix), we found trial-by-trial pause onsets and offsets for the data sets from each of 106 cells. From the offsets and onsets, we computed the pause widths. We also computed the maximum inter-spike interval between each pause on and pause off and the latency from pause on to the onset of the longest </w:t>
      </w:r>
      <w:proofErr w:type="spellStart"/>
      <w:r>
        <w:t>interspike</w:t>
      </w:r>
      <w:proofErr w:type="spellEnd"/>
      <w:r>
        <w:t xml:space="preserve"> interval.</w:t>
      </w:r>
    </w:p>
    <w:p w14:paraId="1EEFCBED" w14:textId="54962D21" w:rsidR="00423CBF" w:rsidRDefault="00CF680D" w:rsidP="00CF680D">
      <w:pPr>
        <w:pStyle w:val="p2"/>
        <w:ind w:firstLine="360"/>
      </w:pPr>
      <w:r>
        <w:lastRenderedPageBreak/>
        <w:t>The top row of Figure 11 gives scatter plots of the pause-on</w:t>
      </w:r>
      <w:r w:rsidR="00903C82">
        <w:t>set</w:t>
      </w:r>
      <w:r>
        <w:t xml:space="preserve"> latencies, the pause-off</w:t>
      </w:r>
      <w:r w:rsidR="00903C82">
        <w:t>set</w:t>
      </w:r>
      <w:r>
        <w:t xml:space="preserve"> latencies and the pause width</w:t>
      </w:r>
      <w:r w:rsidR="00903C82">
        <w:t>s (the difference between the two latencies)</w:t>
      </w:r>
      <w:r>
        <w:t>, while the bottom row gives the coefficient of variation (</w:t>
      </w:r>
      <w:proofErr w:type="spellStart"/>
      <w:r>
        <w:t>CoV</w:t>
      </w:r>
      <w:proofErr w:type="spellEnd"/>
      <w:r>
        <w:t xml:space="preserve">) in these statistics.  The </w:t>
      </w:r>
      <w:proofErr w:type="spellStart"/>
      <w:r w:rsidR="00903C82">
        <w:t>CoV</w:t>
      </w:r>
      <w:proofErr w:type="spellEnd"/>
      <w:r>
        <w:t xml:space="preserve"> is the ratio between the standard deviation of a random variable and its mean. In time-scale-invariant measures, measures that obey Weber’s Law, the standard deviation in the measure increases in proportion with the mean, so the </w:t>
      </w:r>
      <w:proofErr w:type="spellStart"/>
      <w:r>
        <w:t>CoV</w:t>
      </w:r>
      <w:proofErr w:type="spellEnd"/>
      <w:r>
        <w:t xml:space="preserve"> is constant. We do not graph the fifth basic statistic—the latency from pause onset to the beginning of the longest within-pause inter-spike interval—because most pauses begin with the longest within-pause inter-spike interval, regardless of the duration of the CS-US interval.</w:t>
      </w:r>
      <w:r w:rsidR="00903C82">
        <w:t xml:space="preserve"> From this and other aspects of the data, we conclude that the unusually long </w:t>
      </w:r>
      <w:proofErr w:type="spellStart"/>
      <w:r w:rsidR="00903C82">
        <w:t>interspike</w:t>
      </w:r>
      <w:proofErr w:type="spellEnd"/>
      <w:r w:rsidR="00903C82">
        <w:t xml:space="preserve"> interval </w:t>
      </w:r>
      <w:r w:rsidR="00903C82" w:rsidRPr="00903C82">
        <w:rPr>
          <w:i/>
          <w:iCs/>
        </w:rPr>
        <w:t>is</w:t>
      </w:r>
      <w:r w:rsidR="00903C82">
        <w:t xml:space="preserve"> the pause. </w:t>
      </w:r>
    </w:p>
    <w:p w14:paraId="34079D76" w14:textId="0924D51A" w:rsidR="009D0BEF" w:rsidRDefault="00760D5A" w:rsidP="00EC5B70">
      <w:pPr>
        <w:pStyle w:val="p1"/>
      </w:pPr>
      <w:r>
        <w:rPr>
          <w:noProof/>
        </w:rPr>
        <w:drawing>
          <wp:inline distT="0" distB="0" distL="0" distR="0" wp14:anchorId="65100C5A" wp14:editId="31AD9CAA">
            <wp:extent cx="4639310" cy="3394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PsOnPsOffPsWdth&amp;CoVs.pdf"/>
                    <pic:cNvPicPr/>
                  </pic:nvPicPr>
                  <pic:blipFill rotWithShape="1">
                    <a:blip r:embed="rId19">
                      <a:extLst>
                        <a:ext uri="{28A0092B-C50C-407E-A947-70E740481C1C}">
                          <a14:useLocalDpi xmlns:a14="http://schemas.microsoft.com/office/drawing/2010/main" val="0"/>
                        </a:ext>
                      </a:extLst>
                    </a:blip>
                    <a:srcRect l="7562" t="27079" r="7863" b="25107"/>
                    <a:stretch/>
                  </pic:blipFill>
                  <pic:spPr bwMode="auto">
                    <a:xfrm>
                      <a:off x="0" y="0"/>
                      <a:ext cx="4640120" cy="33948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236473" w14:textId="693667FA" w:rsidR="00CF680D" w:rsidRPr="00CF680D" w:rsidRDefault="00EC5B70" w:rsidP="00CF680D">
      <w:pPr>
        <w:pStyle w:val="p1"/>
        <w:rPr>
          <w:i/>
        </w:rPr>
      </w:pPr>
      <w:r>
        <w:rPr>
          <w:b/>
        </w:rPr>
        <w:t>Figure 11</w:t>
      </w:r>
      <w:r>
        <w:t xml:space="preserve">. </w:t>
      </w:r>
      <w:r w:rsidR="006118A6">
        <w:t>Top Row:</w:t>
      </w:r>
      <w:r w:rsidR="009C5489">
        <w:t xml:space="preserve"> </w:t>
      </w:r>
      <w:r w:rsidR="00760D5A">
        <w:rPr>
          <w:i/>
        </w:rPr>
        <w:t>Scatter plots of</w:t>
      </w:r>
      <w:r w:rsidR="00FA64D1">
        <w:rPr>
          <w:i/>
        </w:rPr>
        <w:t xml:space="preserve"> mean</w:t>
      </w:r>
      <w:r w:rsidR="00760D5A">
        <w:rPr>
          <w:i/>
        </w:rPr>
        <w:t xml:space="preserve"> pause-on</w:t>
      </w:r>
      <w:r w:rsidR="00EF3119">
        <w:rPr>
          <w:i/>
        </w:rPr>
        <w:t>set</w:t>
      </w:r>
      <w:r w:rsidR="00760D5A">
        <w:rPr>
          <w:i/>
        </w:rPr>
        <w:t xml:space="preserve"> latencies, </w:t>
      </w:r>
      <w:r w:rsidR="00FA64D1">
        <w:rPr>
          <w:i/>
        </w:rPr>
        <w:t xml:space="preserve">mean </w:t>
      </w:r>
      <w:r w:rsidR="00760D5A">
        <w:rPr>
          <w:i/>
        </w:rPr>
        <w:t>pause-off</w:t>
      </w:r>
      <w:r w:rsidR="00EF3119">
        <w:rPr>
          <w:i/>
        </w:rPr>
        <w:t>set</w:t>
      </w:r>
      <w:r w:rsidR="00760D5A">
        <w:rPr>
          <w:i/>
        </w:rPr>
        <w:t xml:space="preserve"> latencies and </w:t>
      </w:r>
      <w:r w:rsidR="00FA64D1">
        <w:rPr>
          <w:i/>
        </w:rPr>
        <w:t xml:space="preserve">mean </w:t>
      </w:r>
      <w:r w:rsidR="00760D5A">
        <w:rPr>
          <w:i/>
        </w:rPr>
        <w:t>pause widths</w:t>
      </w:r>
      <w:r w:rsidR="006118A6">
        <w:rPr>
          <w:i/>
        </w:rPr>
        <w:t xml:space="preserve"> as a function of the CS-US training interval. </w:t>
      </w:r>
      <w:r w:rsidR="006118A6">
        <w:rPr>
          <w:iCs/>
        </w:rPr>
        <w:t xml:space="preserve">Bottom Row: </w:t>
      </w:r>
      <w:r w:rsidR="00760D5A">
        <w:rPr>
          <w:i/>
        </w:rPr>
        <w:t xml:space="preserve"> </w:t>
      </w:r>
      <w:r w:rsidR="006118A6">
        <w:rPr>
          <w:i/>
        </w:rPr>
        <w:t>T</w:t>
      </w:r>
      <w:r w:rsidR="00760D5A">
        <w:rPr>
          <w:i/>
        </w:rPr>
        <w:t>he coefficients of variation</w:t>
      </w:r>
      <w:r w:rsidR="00844389">
        <w:rPr>
          <w:i/>
        </w:rPr>
        <w:t>.</w:t>
      </w:r>
    </w:p>
    <w:p w14:paraId="531F7010" w14:textId="669C1F64" w:rsidR="00760D5A" w:rsidRDefault="00CF680D" w:rsidP="00CF680D">
      <w:pPr>
        <w:pStyle w:val="p1"/>
        <w:ind w:firstLine="360"/>
      </w:pPr>
      <w:r>
        <w:rPr>
          <w:i/>
          <w:iCs/>
        </w:rPr>
        <w:t xml:space="preserve">Pause Statistics Scale with the Training Interval. </w:t>
      </w:r>
      <w:r w:rsidR="003343D2">
        <w:t xml:space="preserve">The most conspicuous </w:t>
      </w:r>
      <w:r w:rsidR="00760D5A">
        <w:t>aspect of the results in Figure</w:t>
      </w:r>
      <w:r w:rsidR="003343D2">
        <w:t xml:space="preserve"> 11 is that the </w:t>
      </w:r>
      <w:r w:rsidR="00760D5A">
        <w:t>pause onset</w:t>
      </w:r>
      <w:r w:rsidR="00154A0B">
        <w:t xml:space="preserve"> and </w:t>
      </w:r>
      <w:r w:rsidR="00760D5A">
        <w:t>pause offset</w:t>
      </w:r>
      <w:r w:rsidR="003343D2">
        <w:t xml:space="preserve"> </w:t>
      </w:r>
      <w:r w:rsidR="00760D5A">
        <w:t xml:space="preserve">and the interval between them </w:t>
      </w:r>
      <w:r w:rsidR="003343D2">
        <w:t xml:space="preserve">become progressively longer as the </w:t>
      </w:r>
      <w:r w:rsidR="00381FF8">
        <w:t>CS-US interval during training increases</w:t>
      </w:r>
      <w:r w:rsidR="00760D5A">
        <w:t xml:space="preserve"> (top row of Figure 11)</w:t>
      </w:r>
      <w:r w:rsidR="00381FF8">
        <w:t xml:space="preserve">. </w:t>
      </w:r>
      <w:r w:rsidR="003B7C3D">
        <w:t>A second feature</w:t>
      </w:r>
      <w:r w:rsidR="00381FF8">
        <w:t xml:space="preserve"> is that </w:t>
      </w:r>
      <w:proofErr w:type="spellStart"/>
      <w:r w:rsidR="00760D5A">
        <w:t>CoVs</w:t>
      </w:r>
      <w:proofErr w:type="spellEnd"/>
      <w:r w:rsidR="00760D5A">
        <w:t xml:space="preserve"> for these intervals are constant</w:t>
      </w:r>
      <w:r w:rsidR="00FC4580">
        <w:t>. In other words</w:t>
      </w:r>
      <w:r w:rsidR="00381FF8">
        <w:t xml:space="preserve">, these statistics exhibit scalar variability. Scalar variability is ubiquitous in behavioral timing </w:t>
      </w:r>
      <w:r w:rsidR="00381FF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 </w:instrText>
      </w:r>
      <w:r w:rsidR="002943D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EN.CITE.DATA </w:instrText>
      </w:r>
      <w:r w:rsidR="002943D8">
        <w:fldChar w:fldCharType="end"/>
      </w:r>
      <w:r w:rsidR="00381FF8">
        <w:fldChar w:fldCharType="separate"/>
      </w:r>
      <w:r w:rsidR="002943D8">
        <w:rPr>
          <w:noProof/>
        </w:rPr>
        <w:t>(Gallistel &amp; Gibbon, 2000; Gibbon, 1977, 1992; Gibbon, Church, &amp; Meck, 1984; Simen, Rivest, Ludvig, &amp; Killeen, 2013; White et al., 2000)</w:t>
      </w:r>
      <w:r w:rsidR="00381FF8">
        <w:fldChar w:fldCharType="end"/>
      </w:r>
      <w:r w:rsidR="00381FF8">
        <w:t>. It is a manifestation of Weber’s Law and of time-scale invariance</w:t>
      </w:r>
      <w:r w:rsidR="00015310">
        <w:t xml:space="preserve">, both of which are quantitatively important aspects of associative learning </w:t>
      </w:r>
      <w:r w:rsidR="00015310">
        <w:fldChar w:fldCharType="begin"/>
      </w:r>
      <w:r w:rsidR="00015310">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15310">
        <w:fldChar w:fldCharType="separate"/>
      </w:r>
      <w:r w:rsidR="00015310">
        <w:rPr>
          <w:noProof/>
        </w:rPr>
        <w:t>(Gallistel &amp; Gibbon, 2000)</w:t>
      </w:r>
      <w:r w:rsidR="00015310">
        <w:fldChar w:fldCharType="end"/>
      </w:r>
      <w:r w:rsidR="00381FF8">
        <w:t>.</w:t>
      </w:r>
      <w:r w:rsidR="00050095">
        <w:t xml:space="preserve">  The range covered by the </w:t>
      </w:r>
      <w:proofErr w:type="spellStart"/>
      <w:r w:rsidR="00050095">
        <w:t>CoVs</w:t>
      </w:r>
      <w:proofErr w:type="spellEnd"/>
      <w:r w:rsidR="00050095">
        <w:t xml:space="preserve"> of the pause </w:t>
      </w:r>
      <w:r w:rsidR="00050095">
        <w:lastRenderedPageBreak/>
        <w:t xml:space="preserve">offset latencies is the same as that observed in behavioral experiments on the timing of conditioned responses </w:t>
      </w:r>
      <w:r w:rsidR="00050095">
        <w:fldChar w:fldCharType="begin"/>
      </w:r>
      <w:r w:rsidR="00050095">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50095">
        <w:fldChar w:fldCharType="separate"/>
      </w:r>
      <w:r w:rsidR="00050095">
        <w:rPr>
          <w:noProof/>
        </w:rPr>
        <w:t>(Gallistel &amp; Gibbon, 2000)</w:t>
      </w:r>
      <w:r w:rsidR="00050095">
        <w:fldChar w:fldCharType="end"/>
      </w:r>
      <w:r w:rsidR="00050095">
        <w:t>.</w:t>
      </w:r>
    </w:p>
    <w:p w14:paraId="723BD7B5" w14:textId="175AE76F" w:rsidR="009C53D5" w:rsidRDefault="003B7C3D" w:rsidP="0047409D">
      <w:pPr>
        <w:pStyle w:val="p2"/>
        <w:ind w:firstLine="360"/>
      </w:pPr>
      <w:r>
        <w:t>The systematic increase in the central tendencies of the timing quantities and</w:t>
      </w:r>
      <w:r w:rsidR="00760D5A">
        <w:t xml:space="preserve"> the proportionate increase</w:t>
      </w:r>
      <w:r>
        <w:t xml:space="preserve"> in their variability </w:t>
      </w:r>
      <w:r w:rsidR="00760D5A">
        <w:t>are</w:t>
      </w:r>
      <w:r>
        <w:t xml:space="preserve"> </w:t>
      </w:r>
      <w:r w:rsidR="00760D5A">
        <w:t>further</w:t>
      </w:r>
      <w:r>
        <w:t xml:space="preserve"> example</w:t>
      </w:r>
      <w:r w:rsidR="00760D5A">
        <w:t>s</w:t>
      </w:r>
      <w:r>
        <w:t xml:space="preserve"> of the many ways in which the quantitative properties of this cellular-level learning phenomenon match the quantitative properties that are known to obtain at the behavioral level</w:t>
      </w:r>
      <w:r w:rsidR="00613606">
        <w:t xml:space="preserve"> </w:t>
      </w:r>
      <w:r w:rsidR="00234212">
        <w:fldChar w:fldCharType="begin"/>
      </w:r>
      <w:r w:rsidR="002943D8">
        <w:instrText xml:space="preserve"> ADDIN EN.CITE &lt;EndNote&gt;&lt;Cite&gt;&lt;Author&gt;Jirenhed&lt;/Author&gt;&lt;Year&gt;2016&lt;/Year&gt;&lt;RecNum&gt;10550&lt;/RecNum&gt;&lt;DisplayText&gt;(D. A. Jirenhed &amp;amp; G. Hesslow, 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234212">
        <w:fldChar w:fldCharType="separate"/>
      </w:r>
      <w:r w:rsidR="002943D8">
        <w:rPr>
          <w:noProof/>
        </w:rPr>
        <w:t>(Jirenhed &amp; Hesslow, 2016)</w:t>
      </w:r>
      <w:r w:rsidR="00234212">
        <w:fldChar w:fldCharType="end"/>
      </w:r>
      <w:r>
        <w:t>. This correspondence between quantities measured at the cellular level and corresponding quantities measured at the behavioral level stands in marked contrast to the situation with LTP (long term potentiation) and STDP (spike-timing-dependent plasticity)</w:t>
      </w:r>
      <w:r w:rsidR="006118A6">
        <w:t>.</w:t>
      </w:r>
      <w:r>
        <w:t xml:space="preserve"> </w:t>
      </w:r>
      <w:r w:rsidR="006118A6">
        <w:t>N</w:t>
      </w:r>
      <w:r>
        <w:t>one of the quantitative properties of the</w:t>
      </w:r>
      <w:r w:rsidR="006118A6">
        <w:t>se</w:t>
      </w:r>
      <w:r>
        <w:t xml:space="preserve"> cellular level phenomen</w:t>
      </w:r>
      <w:r w:rsidR="002A05A7">
        <w:t>a</w:t>
      </w:r>
      <w:r>
        <w:t xml:space="preserve"> </w:t>
      </w:r>
      <w:r w:rsidR="002A05A7">
        <w:t>agree with the</w:t>
      </w:r>
      <w:r>
        <w:t xml:space="preserve"> </w:t>
      </w:r>
      <w:r w:rsidR="00015310">
        <w:t xml:space="preserve">behaviorally determined </w:t>
      </w:r>
      <w:r>
        <w:t xml:space="preserve">quantitative properties of associative learning </w:t>
      </w:r>
      <w:r>
        <w:fldChar w:fldCharType="begin"/>
      </w:r>
      <w:r>
        <w:instrText xml:space="preserve"> ADDIN EN.CITE &lt;EndNote&gt;&lt;Cite&gt;&lt;Author&gt;Gallistel&lt;/Author&gt;&lt;Year&gt;2013&lt;/Year&gt;&lt;RecNum&gt;9531&lt;/RecNum&gt;&lt;DisplayText&gt;(C. R. Gallistel &amp;amp; Matzel, 2013; Martin &amp;amp; Morris, 2002)&lt;/DisplayText&gt;&lt;record&gt;&lt;rec-number&gt;9531&lt;/rec-number&gt;&lt;foreign-keys&gt;&lt;key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fldChar w:fldCharType="separate"/>
      </w:r>
      <w:r>
        <w:rPr>
          <w:noProof/>
        </w:rPr>
        <w:t>(Gallistel &amp; Matzel, 2013; Martin &amp; Morris, 2002)</w:t>
      </w:r>
      <w:r>
        <w:fldChar w:fldCharType="end"/>
      </w:r>
      <w:r>
        <w:t>.</w:t>
      </w:r>
    </w:p>
    <w:p w14:paraId="1E1DCC59" w14:textId="54506507" w:rsidR="003B7C3D" w:rsidRDefault="00CF680D" w:rsidP="00CF680D">
      <w:pPr>
        <w:pStyle w:val="p1"/>
        <w:ind w:firstLine="360"/>
      </w:pPr>
      <w:r>
        <w:rPr>
          <w:i/>
          <w:iCs/>
        </w:rPr>
        <w:t xml:space="preserve">Pause Onset Latency Can Be Extremely Short. </w:t>
      </w:r>
      <w:r w:rsidR="00903C82">
        <w:t xml:space="preserve">The </w:t>
      </w:r>
      <w:r w:rsidR="002A05A7">
        <w:t>onset latencies</w:t>
      </w:r>
      <w:r w:rsidR="00903C82">
        <w:t xml:space="preserve"> are </w:t>
      </w:r>
      <w:r w:rsidR="007F6182">
        <w:t>remarkably</w:t>
      </w:r>
      <w:r w:rsidR="00903C82">
        <w:t xml:space="preserve"> short</w:t>
      </w:r>
      <w:r w:rsidR="00E43F93">
        <w:t xml:space="preserve"> </w:t>
      </w:r>
      <w:r w:rsidR="002A05A7">
        <w:t>when cells are trained with a 0.15s CS-US latency</w:t>
      </w:r>
      <w:r w:rsidR="00903C82">
        <w:t>. This latency</w:t>
      </w:r>
      <w:r w:rsidR="0026705D">
        <w:t xml:space="preserve"> is</w:t>
      </w:r>
      <w:r w:rsidR="002A05A7">
        <w:t xml:space="preserve"> close to the </w:t>
      </w:r>
      <w:r w:rsidR="00CB5EDC">
        <w:t xml:space="preserve">shortest CS-US </w:t>
      </w:r>
      <w:r w:rsidR="00534A35">
        <w:t>interval</w:t>
      </w:r>
      <w:r w:rsidR="002A05A7">
        <w:t xml:space="preserve"> that will produce </w:t>
      </w:r>
      <w:r w:rsidR="00534A35">
        <w:t>a condition</w:t>
      </w:r>
      <w:r w:rsidR="00CB5EDC">
        <w:t>al</w:t>
      </w:r>
      <w:r w:rsidR="002A05A7">
        <w:t xml:space="preserve"> eye blink</w:t>
      </w:r>
      <w:r w:rsidR="00534A35">
        <w:t xml:space="preserve"> (0.1s), which is also</w:t>
      </w:r>
      <w:r w:rsidR="002A05A7">
        <w:t xml:space="preserve"> </w:t>
      </w:r>
      <w:r w:rsidR="00534A35">
        <w:t>the shortest interval that will produce a condition</w:t>
      </w:r>
      <w:r w:rsidR="00CB5EDC">
        <w:t>al</w:t>
      </w:r>
      <w:r w:rsidR="002A05A7">
        <w:t xml:space="preserve"> pause in the Purkinje cell</w:t>
      </w:r>
      <w:r w:rsidR="00234212">
        <w:t xml:space="preserve"> </w:t>
      </w:r>
      <w:r w:rsidR="00234212">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 </w:instrText>
      </w:r>
      <w:r w:rsidR="002943D8">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EN.CITE.DATA </w:instrText>
      </w:r>
      <w:r w:rsidR="002943D8">
        <w:fldChar w:fldCharType="end"/>
      </w:r>
      <w:r w:rsidR="00234212">
        <w:fldChar w:fldCharType="separate"/>
      </w:r>
      <w:r w:rsidR="002943D8">
        <w:rPr>
          <w:noProof/>
        </w:rPr>
        <w:t>(Jirenhed &amp; Hesslow, 2016; Salafia, Mis, Terry, Bartosiak, &amp; Daston, 1973; Schneiderman &amp; Gormezano, 1964)</w:t>
      </w:r>
      <w:r w:rsidR="00234212">
        <w:fldChar w:fldCharType="end"/>
      </w:r>
      <w:r w:rsidR="002A05A7">
        <w:t>.</w:t>
      </w:r>
      <w:r w:rsidR="00A323B6">
        <w:t xml:space="preserve"> The me</w:t>
      </w:r>
      <w:r w:rsidR="0072744E">
        <w:t>dian</w:t>
      </w:r>
      <w:r w:rsidR="00A323B6">
        <w:t xml:space="preserve"> of the median onset latencies in the Group trained with a 0.15s CS-US interval is</w:t>
      </w:r>
      <w:r w:rsidR="0072744E">
        <w:t xml:space="preserve"> slightly less than 20 ms</w:t>
      </w:r>
      <w:r w:rsidR="0026705D">
        <w:t>.</w:t>
      </w:r>
      <w:r w:rsidR="0072744E">
        <w:t xml:space="preserve"> </w:t>
      </w:r>
      <w:r w:rsidR="00EE274C">
        <w:t>Thus,</w:t>
      </w:r>
      <w:r w:rsidR="0072744E">
        <w:t xml:space="preserve"> in 50% of the cells, half the pauses </w:t>
      </w:r>
      <w:r w:rsidR="00870BE9">
        <w:t>began</w:t>
      </w:r>
      <w:r w:rsidR="0072744E">
        <w:t xml:space="preserve"> before the </w:t>
      </w:r>
      <w:r w:rsidR="00870BE9">
        <w:t xml:space="preserve">delivery of the </w:t>
      </w:r>
      <w:r w:rsidR="0072744E">
        <w:t xml:space="preserve">second pulse in the train of CS pulses </w:t>
      </w:r>
      <w:r w:rsidR="006118A6">
        <w:t xml:space="preserve">that was </w:t>
      </w:r>
      <w:r w:rsidR="0072744E">
        <w:t xml:space="preserve">delivered to the dorsum of the forepaw. In the much more numerous </w:t>
      </w:r>
      <w:proofErr w:type="gramStart"/>
      <w:r w:rsidR="0072744E">
        <w:t>group</w:t>
      </w:r>
      <w:proofErr w:type="gramEnd"/>
      <w:r w:rsidR="0072744E">
        <w:t xml:space="preserve"> of cells trained with a 0.2s CS-US interval, the median of the median pause onset latency was 40ms and the median of the 1</w:t>
      </w:r>
      <w:r w:rsidR="0072744E" w:rsidRPr="0072744E">
        <w:rPr>
          <w:vertAlign w:val="superscript"/>
        </w:rPr>
        <w:t>st</w:t>
      </w:r>
      <w:r w:rsidR="0072744E">
        <w:t xml:space="preserve"> quartiles was just over 20 ms. Th</w:t>
      </w:r>
      <w:r w:rsidR="00EE274C">
        <w:t>us,</w:t>
      </w:r>
      <w:r w:rsidR="0072744E">
        <w:t xml:space="preserve"> on half the trials</w:t>
      </w:r>
      <w:r w:rsidR="00EE274C">
        <w:t xml:space="preserve"> in this condition</w:t>
      </w:r>
      <w:r w:rsidR="0072744E">
        <w:t>, the pause began at or before the deliver</w:t>
      </w:r>
      <w:r w:rsidR="00EE274C">
        <w:t>y</w:t>
      </w:r>
      <w:r w:rsidR="0072744E">
        <w:t xml:space="preserve"> of the </w:t>
      </w:r>
      <w:r w:rsidR="001A6487">
        <w:t>3</w:t>
      </w:r>
      <w:r w:rsidR="001A6487">
        <w:rPr>
          <w:vertAlign w:val="superscript"/>
        </w:rPr>
        <w:t>rd</w:t>
      </w:r>
      <w:r w:rsidR="0072744E">
        <w:t xml:space="preserve"> pulse</w:t>
      </w:r>
      <w:r w:rsidR="00870BE9">
        <w:t xml:space="preserve"> in the train of CS pulses</w:t>
      </w:r>
      <w:r w:rsidR="0072744E">
        <w:t>, and on</w:t>
      </w:r>
      <w:r w:rsidR="001528D1">
        <w:t xml:space="preserve"> slightly less than </w:t>
      </w:r>
      <w:r w:rsidR="0072744E">
        <w:t>25% of the trials it began at or before the delivery of the 2</w:t>
      </w:r>
      <w:r w:rsidR="0072744E" w:rsidRPr="0072744E">
        <w:rPr>
          <w:vertAlign w:val="superscript"/>
        </w:rPr>
        <w:t>nd</w:t>
      </w:r>
      <w:r w:rsidR="0072744E">
        <w:t xml:space="preserve"> pulse in the CS stimulation of the forepaw.</w:t>
      </w:r>
    </w:p>
    <w:p w14:paraId="1209CFDC" w14:textId="396B7FC9" w:rsidR="004C0D94" w:rsidRDefault="00CF680D" w:rsidP="00CF680D">
      <w:pPr>
        <w:pStyle w:val="p1"/>
        <w:ind w:firstLine="360"/>
      </w:pPr>
      <w:r>
        <w:rPr>
          <w:i/>
          <w:iCs/>
        </w:rPr>
        <w:t xml:space="preserve">Pause Onsets and Offsets Are Step-Like. </w:t>
      </w:r>
      <w:r w:rsidR="00903C82">
        <w:t>T</w:t>
      </w:r>
      <w:r w:rsidR="004C0D94">
        <w:t xml:space="preserve">he first inter-spike interval within the pause is </w:t>
      </w:r>
      <w:r w:rsidR="009C66AB">
        <w:t xml:space="preserve">more often than not </w:t>
      </w:r>
      <w:r w:rsidR="004C0D94">
        <w:t>the longest inter-spike interval within the pause.</w:t>
      </w:r>
      <w:r w:rsidR="00903C82">
        <w:t xml:space="preserve"> This is a major reason for our conclusion that on any given trial a single unusually long </w:t>
      </w:r>
      <w:proofErr w:type="spellStart"/>
      <w:r w:rsidR="00903C82">
        <w:t>interspike</w:t>
      </w:r>
      <w:proofErr w:type="spellEnd"/>
      <w:r w:rsidR="00903C82">
        <w:t xml:space="preserve"> interval </w:t>
      </w:r>
      <w:r w:rsidR="00903C82" w:rsidRPr="00903C82">
        <w:rPr>
          <w:i/>
          <w:iCs/>
        </w:rPr>
        <w:t>is</w:t>
      </w:r>
      <w:r w:rsidR="00903C82">
        <w:t xml:space="preserve"> the pause. This </w:t>
      </w:r>
      <w:r w:rsidR="00AB73DE">
        <w:t xml:space="preserve">hypothesis </w:t>
      </w:r>
      <w:r w:rsidR="00903C82">
        <w:t>explains why</w:t>
      </w:r>
      <w:r w:rsidR="004C0D94">
        <w:t xml:space="preserve"> </w:t>
      </w:r>
      <w:r w:rsidR="00903C82">
        <w:t>the</w:t>
      </w:r>
      <w:r w:rsidR="004C0D94">
        <w:t xml:space="preserve"> distributions of pause width</w:t>
      </w:r>
      <w:r w:rsidR="001528D1">
        <w:t>s</w:t>
      </w:r>
      <w:r w:rsidR="004C0D94">
        <w:t xml:space="preserve"> and </w:t>
      </w:r>
      <w:r w:rsidR="00903C82">
        <w:t xml:space="preserve">of the </w:t>
      </w:r>
      <w:r w:rsidR="004C0D94">
        <w:t>longest inter-spike interval</w:t>
      </w:r>
      <w:r w:rsidR="00903C82">
        <w:t>s</w:t>
      </w:r>
      <w:r w:rsidR="004C0D94">
        <w:t xml:space="preserve"> within the pause</w:t>
      </w:r>
      <w:r w:rsidR="00DF47E1">
        <w:t xml:space="preserve"> are </w:t>
      </w:r>
      <w:r w:rsidR="00903C82">
        <w:t xml:space="preserve">so similar, as may be seen in </w:t>
      </w:r>
      <w:r w:rsidR="00DF47E1">
        <w:t xml:space="preserve">Figure 12, which plots the cumulative distributions of the pause-width-distribution quartiles (left columns) and the cumulative distributions of the quartiles of the longest-within-pause inter-spike interval distributions (right column). The </w:t>
      </w:r>
      <w:r w:rsidR="004C0D94">
        <w:t xml:space="preserve">onset latency and duration </w:t>
      </w:r>
      <w:r w:rsidR="00DF47E1">
        <w:t xml:space="preserve">of this unusually long inter-spike interval </w:t>
      </w:r>
      <w:r w:rsidR="004C0D94">
        <w:t>are determined by the memory of the previously experienced CS-US interval</w:t>
      </w:r>
      <w:r w:rsidR="00DF47E1">
        <w:t>s</w:t>
      </w:r>
      <w:r w:rsidR="00AB73DE">
        <w:t xml:space="preserve"> (the engram)</w:t>
      </w:r>
      <w:r w:rsidR="004C0D94">
        <w:t>.</w:t>
      </w:r>
    </w:p>
    <w:p w14:paraId="3F9BC40A" w14:textId="77777777" w:rsidR="00081FFF" w:rsidRDefault="00081FFF" w:rsidP="00081FFF">
      <w:pPr>
        <w:pStyle w:val="p1"/>
        <w:rPr>
          <w:b/>
        </w:rPr>
      </w:pPr>
      <w:r>
        <w:rPr>
          <w:b/>
          <w:noProof/>
        </w:rPr>
        <w:lastRenderedPageBreak/>
        <w:drawing>
          <wp:inline distT="0" distB="0" distL="0" distR="0" wp14:anchorId="3BBD6173" wp14:editId="6B505D7B">
            <wp:extent cx="4639733" cy="4868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CDFsOfPsWdth&amp;LngstIspI.pdf"/>
                    <pic:cNvPicPr/>
                  </pic:nvPicPr>
                  <pic:blipFill rotWithShape="1">
                    <a:blip r:embed="rId20">
                      <a:extLst>
                        <a:ext uri="{28A0092B-C50C-407E-A947-70E740481C1C}">
                          <a14:useLocalDpi xmlns:a14="http://schemas.microsoft.com/office/drawing/2010/main" val="0"/>
                        </a:ext>
                      </a:extLst>
                    </a:blip>
                    <a:srcRect l="3858" t="14786" r="11568" b="16639"/>
                    <a:stretch/>
                  </pic:blipFill>
                  <pic:spPr bwMode="auto">
                    <a:xfrm>
                      <a:off x="0" y="0"/>
                      <a:ext cx="4640105" cy="48687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8423945" w14:textId="051F1652" w:rsidR="00081FFF" w:rsidRPr="00081FFF" w:rsidRDefault="00081FFF" w:rsidP="00081FFF">
      <w:pPr>
        <w:pStyle w:val="p1"/>
        <w:rPr>
          <w:i/>
        </w:rPr>
      </w:pPr>
      <w:r>
        <w:rPr>
          <w:b/>
        </w:rPr>
        <w:t>Figure 12</w:t>
      </w:r>
      <w:r>
        <w:t xml:space="preserve">. </w:t>
      </w:r>
      <w:r w:rsidRPr="00844389">
        <w:rPr>
          <w:i/>
        </w:rPr>
        <w:t xml:space="preserve">Quartiles of the within-group distributions of pause </w:t>
      </w:r>
      <w:r>
        <w:rPr>
          <w:i/>
        </w:rPr>
        <w:t>width (left columns)</w:t>
      </w:r>
      <w:r w:rsidRPr="00844389">
        <w:rPr>
          <w:i/>
        </w:rPr>
        <w:t xml:space="preserve"> and </w:t>
      </w:r>
      <w:r>
        <w:rPr>
          <w:i/>
        </w:rPr>
        <w:t>longest within-pause inter-spike interval (right column)</w:t>
      </w:r>
      <w:r w:rsidRPr="00844389">
        <w:rPr>
          <w:i/>
        </w:rPr>
        <w:t>. Cells are grouped by the CS-US interval during their conditioning (given to left of each row).</w:t>
      </w:r>
      <w:r>
        <w:t xml:space="preserve"> </w:t>
      </w:r>
      <w:r>
        <w:rPr>
          <w:i/>
        </w:rPr>
        <w:t>The second quartile (the median) is plotted with a solid line; the first and last quartiles with dashed lines.</w:t>
      </w:r>
    </w:p>
    <w:p w14:paraId="36E22DD7" w14:textId="7B432770" w:rsidR="00DF47E1" w:rsidRDefault="00DF47E1" w:rsidP="0047409D">
      <w:pPr>
        <w:pStyle w:val="p2"/>
        <w:ind w:firstLine="360"/>
      </w:pPr>
      <w:r>
        <w:t>To check whether there was evidence of any lengthening of the inter-spike intervals after CS onset but before what our algorithm identified as the onset of the pause, Figures 13a&amp;b give scatter plots for the successive inter-spike intervals encountered when looking backward from pause onset to CS onset</w:t>
      </w:r>
      <w:r w:rsidR="00984BF9">
        <w:t xml:space="preserve"> in a representative sample of cells trained with a 0.3s CS-US interval</w:t>
      </w:r>
      <w:r>
        <w:t xml:space="preserve">. These plots do not suggest any reliable upward trend in the inter-spike intervals between CS onset and pause onset. </w:t>
      </w:r>
    </w:p>
    <w:p w14:paraId="53E7D293" w14:textId="77777777" w:rsidR="00081FFF" w:rsidRDefault="00081FFF" w:rsidP="00081FFF">
      <w:r>
        <w:rPr>
          <w:noProof/>
        </w:rPr>
        <w:lastRenderedPageBreak/>
        <w:drawing>
          <wp:inline distT="0" distB="0" distL="0" distR="0" wp14:anchorId="5CD6316C" wp14:editId="2032E151">
            <wp:extent cx="5096933" cy="6324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1of3.pdf"/>
                    <pic:cNvPicPr/>
                  </pic:nvPicPr>
                  <pic:blipFill rotWithShape="1">
                    <a:blip r:embed="rId21">
                      <a:extLst>
                        <a:ext uri="{28A0092B-C50C-407E-A947-70E740481C1C}">
                          <a14:useLocalDpi xmlns:a14="http://schemas.microsoft.com/office/drawing/2010/main" val="0"/>
                        </a:ext>
                      </a:extLst>
                    </a:blip>
                    <a:srcRect l="4340" t="6013" r="5569" b="7606"/>
                    <a:stretch/>
                  </pic:blipFill>
                  <pic:spPr bwMode="auto">
                    <a:xfrm>
                      <a:off x="0" y="0"/>
                      <a:ext cx="5097246" cy="6324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864371" w14:textId="77777777" w:rsidR="00081FFF" w:rsidRDefault="00081FFF" w:rsidP="00081FFF">
      <w:r>
        <w:rPr>
          <w:b/>
        </w:rPr>
        <w:t>Figure 13a</w:t>
      </w:r>
      <w:r w:rsidRPr="00D05809">
        <w:rPr>
          <w:i/>
        </w:rPr>
        <w:t xml:space="preserve">. </w:t>
      </w:r>
      <w:r>
        <w:rPr>
          <w:i/>
        </w:rPr>
        <w:t>Successive i</w:t>
      </w:r>
      <w:r w:rsidRPr="00D05809">
        <w:rPr>
          <w:i/>
        </w:rPr>
        <w:t>nter</w:t>
      </w:r>
      <w:r>
        <w:rPr>
          <w:i/>
        </w:rPr>
        <w:t>-</w:t>
      </w:r>
      <w:r w:rsidRPr="00D05809">
        <w:rPr>
          <w:i/>
        </w:rPr>
        <w:t>spike intervals</w:t>
      </w:r>
      <w:r>
        <w:rPr>
          <w:i/>
        </w:rPr>
        <w:t xml:space="preserve"> encountered when</w:t>
      </w:r>
      <w:r w:rsidRPr="00D05809">
        <w:rPr>
          <w:i/>
        </w:rPr>
        <w:t xml:space="preserve"> looking backward from pause onset</w:t>
      </w:r>
      <w:r>
        <w:rPr>
          <w:i/>
        </w:rPr>
        <w:t xml:space="preserve"> to CS onset. Pause onset</w:t>
      </w:r>
      <w:r w:rsidRPr="00D05809">
        <w:rPr>
          <w:i/>
        </w:rPr>
        <w:t xml:space="preserve"> is at 0 </w:t>
      </w:r>
      <w:r>
        <w:rPr>
          <w:i/>
        </w:rPr>
        <w:t>at</w:t>
      </w:r>
      <w:r w:rsidRPr="00D05809">
        <w:rPr>
          <w:i/>
        </w:rPr>
        <w:t xml:space="preserve"> the right edge of each plot</w:t>
      </w:r>
      <w:r>
        <w:rPr>
          <w:i/>
        </w:rPr>
        <w:t>; –1 is the first interval encountered; –2, the second, and so on, as one progresses leftward (backward in time from pause onset)</w:t>
      </w:r>
      <w:r w:rsidRPr="00D05809">
        <w:rPr>
          <w:i/>
        </w:rPr>
        <w:t xml:space="preserve">. Each plot is for </w:t>
      </w:r>
      <w:r>
        <w:rPr>
          <w:i/>
        </w:rPr>
        <w:t>a cell</w:t>
      </w:r>
      <w:r w:rsidRPr="00D05809">
        <w:rPr>
          <w:i/>
        </w:rPr>
        <w:t xml:space="preserve"> trained with a </w:t>
      </w:r>
      <w:r>
        <w:rPr>
          <w:i/>
        </w:rPr>
        <w:t>0.3</w:t>
      </w:r>
      <w:r w:rsidRPr="00D05809">
        <w:rPr>
          <w:i/>
        </w:rPr>
        <w:t xml:space="preserve"> CS-US interval, because pause onset was generally well after CS onset</w:t>
      </w:r>
      <w:r>
        <w:rPr>
          <w:i/>
        </w:rPr>
        <w:t xml:space="preserve"> </w:t>
      </w:r>
      <w:r w:rsidRPr="00D05809">
        <w:rPr>
          <w:i/>
        </w:rPr>
        <w:t>in this condition.</w:t>
      </w:r>
      <w:r>
        <w:rPr>
          <w:i/>
        </w:rPr>
        <w:t xml:space="preserve"> If there were a gradual increase in the inter-spike interval prior to the onset of the longest inter-spike interval, these scatter plots would drift upward, but they do not.</w:t>
      </w:r>
    </w:p>
    <w:p w14:paraId="41774CA3" w14:textId="77777777" w:rsidR="00081FFF" w:rsidRDefault="00081FFF" w:rsidP="00081FFF">
      <w:r>
        <w:rPr>
          <w:noProof/>
        </w:rPr>
        <w:lastRenderedPageBreak/>
        <w:drawing>
          <wp:inline distT="0" distB="0" distL="0" distR="0" wp14:anchorId="2C215652" wp14:editId="15F96441">
            <wp:extent cx="4800600" cy="6189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2of3.pdf"/>
                    <pic:cNvPicPr/>
                  </pic:nvPicPr>
                  <pic:blipFill rotWithShape="1">
                    <a:blip r:embed="rId22">
                      <a:extLst>
                        <a:ext uri="{28A0092B-C50C-407E-A947-70E740481C1C}">
                          <a14:useLocalDpi xmlns:a14="http://schemas.microsoft.com/office/drawing/2010/main" val="0"/>
                        </a:ext>
                      </a:extLst>
                    </a:blip>
                    <a:srcRect l="5985" t="7053" r="9159" b="8414"/>
                    <a:stretch/>
                  </pic:blipFill>
                  <pic:spPr bwMode="auto">
                    <a:xfrm>
                      <a:off x="0" y="0"/>
                      <a:ext cx="4800982" cy="61896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4CEB32" w14:textId="1B87CAA3" w:rsidR="00081FFF" w:rsidRDefault="00081FFF" w:rsidP="00081FFF">
      <w:r w:rsidRPr="00E7742D">
        <w:rPr>
          <w:b/>
        </w:rPr>
        <w:t>Figure 1</w:t>
      </w:r>
      <w:r>
        <w:rPr>
          <w:b/>
        </w:rPr>
        <w:t>3</w:t>
      </w:r>
      <w:r w:rsidRPr="00E7742D">
        <w:rPr>
          <w:b/>
        </w:rPr>
        <w:t>b</w:t>
      </w:r>
      <w:r>
        <w:rPr>
          <w:b/>
        </w:rPr>
        <w:t xml:space="preserve">. </w:t>
      </w:r>
      <w:r>
        <w:rPr>
          <w:i/>
        </w:rPr>
        <w:t>Same as 13a but for cells trained with a 0.4s CS-US interval. Only the bottom right plot shows the upward drift one would expect to see if there were a gradual increase in post-synaptic membrane prior to the onset of the longest inter-spike interval.</w:t>
      </w:r>
    </w:p>
    <w:p w14:paraId="24C5B0D0" w14:textId="67FF3C24" w:rsidR="007A0F7B" w:rsidRDefault="00521E65" w:rsidP="0047409D">
      <w:pPr>
        <w:pStyle w:val="p2"/>
        <w:ind w:firstLine="360"/>
      </w:pPr>
      <w:r>
        <w:t xml:space="preserve">The question arises whether the unusually long </w:t>
      </w:r>
      <w:proofErr w:type="spellStart"/>
      <w:r>
        <w:t>interspike</w:t>
      </w:r>
      <w:proofErr w:type="spellEnd"/>
      <w:r>
        <w:t xml:space="preserve"> interval is the culmination of a sequence of lengthening </w:t>
      </w:r>
      <w:proofErr w:type="spellStart"/>
      <w:r>
        <w:t>interspike</w:t>
      </w:r>
      <w:proofErr w:type="spellEnd"/>
      <w:r>
        <w:t xml:space="preserve"> intervals or whether, as we have suggested, the pause simply is the unusually long </w:t>
      </w:r>
      <w:proofErr w:type="spellStart"/>
      <w:r>
        <w:t>interspike</w:t>
      </w:r>
      <w:proofErr w:type="spellEnd"/>
      <w:r>
        <w:t xml:space="preserve"> interval. </w:t>
      </w:r>
      <w:r w:rsidR="007A0F7B">
        <w:t xml:space="preserve">As a more rigorous check on whether the </w:t>
      </w:r>
      <w:proofErr w:type="spellStart"/>
      <w:r w:rsidR="007A0F7B">
        <w:t>interspike</w:t>
      </w:r>
      <w:proofErr w:type="spellEnd"/>
      <w:r w:rsidR="007A0F7B">
        <w:t xml:space="preserve"> interval</w:t>
      </w:r>
      <w:r>
        <w:t>s</w:t>
      </w:r>
      <w:r w:rsidR="007A0F7B">
        <w:t xml:space="preserve"> tend to grow longer as the </w:t>
      </w:r>
      <w:r>
        <w:t xml:space="preserve">appearance of the unusually long </w:t>
      </w:r>
      <w:proofErr w:type="spellStart"/>
      <w:r>
        <w:t>interspike</w:t>
      </w:r>
      <w:proofErr w:type="spellEnd"/>
      <w:r>
        <w:t xml:space="preserve"> interval</w:t>
      </w:r>
      <w:r w:rsidR="007A0F7B">
        <w:t xml:space="preserve"> draws nearer, we computed the linear regression of the </w:t>
      </w:r>
      <w:proofErr w:type="spellStart"/>
      <w:r w:rsidR="007A0F7B">
        <w:t>interspike</w:t>
      </w:r>
      <w:proofErr w:type="spellEnd"/>
      <w:r w:rsidR="007A0F7B">
        <w:t xml:space="preserve"> interval</w:t>
      </w:r>
      <w:r>
        <w:t>s</w:t>
      </w:r>
      <w:r w:rsidR="007A0F7B">
        <w:t xml:space="preserve"> </w:t>
      </w:r>
      <w:r>
        <w:t>backward from</w:t>
      </w:r>
      <w:r w:rsidR="00AB73DE">
        <w:t xml:space="preserve"> </w:t>
      </w:r>
      <w:proofErr w:type="spellStart"/>
      <w:r w:rsidR="00AB73DE">
        <w:t>f</w:t>
      </w:r>
      <w:r w:rsidR="00AB73DE">
        <w:t>rom</w:t>
      </w:r>
      <w:proofErr w:type="spellEnd"/>
      <w:r w:rsidR="00AB73DE">
        <w:t xml:space="preserve"> the onset of the </w:t>
      </w:r>
      <w:r w:rsidR="00AB73DE">
        <w:lastRenderedPageBreak/>
        <w:t xml:space="preserve">longest </w:t>
      </w:r>
      <w:proofErr w:type="spellStart"/>
      <w:r w:rsidR="00AB73DE">
        <w:t>interspike</w:t>
      </w:r>
      <w:proofErr w:type="spellEnd"/>
      <w:r w:rsidR="00AB73DE">
        <w:t xml:space="preserve"> interval within the pause</w:t>
      </w:r>
      <w:r>
        <w:t xml:space="preserve"> to the onset of the CS. We did this for </w:t>
      </w:r>
      <w:r w:rsidR="007A0F7B">
        <w:t xml:space="preserve">all those trials in the CS-US &gt;=0.3s conditions in which there were at least 5 </w:t>
      </w:r>
      <w:proofErr w:type="spellStart"/>
      <w:r w:rsidR="007A0F7B">
        <w:t>interspike</w:t>
      </w:r>
      <w:proofErr w:type="spellEnd"/>
      <w:r w:rsidR="007A0F7B">
        <w:t xml:space="preserve"> intervals between CS onset and the estimated onset of the pause. Figure 14 gives the cumulative distribution functions for the slopes of these regressions, for the lower limit on the slope, and for the variance explained. The bulk of the slopes are positive (Figure 14, top), which is to say that </w:t>
      </w:r>
      <w:proofErr w:type="spellStart"/>
      <w:r w:rsidR="007A0F7B">
        <w:t>interspike</w:t>
      </w:r>
      <w:proofErr w:type="spellEnd"/>
      <w:r w:rsidR="007A0F7B">
        <w:t xml:space="preserve"> intervals farther back in the retrospective sequence (closer to CS onset) tend to be </w:t>
      </w:r>
      <w:r w:rsidR="007A0F7B" w:rsidRPr="006118A6">
        <w:rPr>
          <w:i/>
          <w:iCs/>
        </w:rPr>
        <w:t>longer</w:t>
      </w:r>
      <w:r w:rsidR="007A0F7B">
        <w:t xml:space="preserve"> than those that are earlier in the retrospective sequence (closer to the pause onset).</w:t>
      </w:r>
      <w:r>
        <w:t xml:space="preserve"> This is the opposite of what</w:t>
      </w:r>
      <w:r w:rsidR="007F6182">
        <w:t xml:space="preserve"> one</w:t>
      </w:r>
      <w:r>
        <w:t xml:space="preserve"> expects if the </w:t>
      </w:r>
      <w:proofErr w:type="spellStart"/>
      <w:r>
        <w:t>interspike</w:t>
      </w:r>
      <w:proofErr w:type="spellEnd"/>
      <w:r>
        <w:t xml:space="preserve"> intervals get progressively longer as the onset of the longest </w:t>
      </w:r>
      <w:proofErr w:type="spellStart"/>
      <w:r>
        <w:t>apporaches</w:t>
      </w:r>
      <w:proofErr w:type="spellEnd"/>
      <w:r>
        <w:t>.</w:t>
      </w:r>
      <w:r w:rsidR="007A0F7B">
        <w:t xml:space="preserve"> The tendency is, however, very weak, because in 75% of the regressions, the lower confidence limit on the slope is negative (Figure 14, middle)—thus, the confidence interval includes 0—and 80% of the regressions explain less than 7% of the variance (Figure 14, bottom). In short, there is no tendency for the inter-spike interval to grow longer as the onset of the pause draws nearer; the very weak and unreliable tendency that exists is in the opposite direction.</w:t>
      </w:r>
    </w:p>
    <w:p w14:paraId="6BA9A9A6" w14:textId="34E0DB25" w:rsidR="007A0F7B" w:rsidRDefault="00521E65" w:rsidP="009529BD">
      <w:pPr>
        <w:pStyle w:val="p1"/>
        <w:rPr>
          <w:b/>
        </w:rPr>
      </w:pPr>
      <w:r>
        <w:rPr>
          <w:noProof/>
        </w:rPr>
        <w:drawing>
          <wp:anchor distT="0" distB="0" distL="114300" distR="114300" simplePos="0" relativeHeight="251666432" behindDoc="0" locked="0" layoutInCell="1" allowOverlap="1" wp14:anchorId="23467530" wp14:editId="2F1FC894">
            <wp:simplePos x="0" y="0"/>
            <wp:positionH relativeFrom="margin">
              <wp:posOffset>2575025</wp:posOffset>
            </wp:positionH>
            <wp:positionV relativeFrom="margin">
              <wp:posOffset>2946500</wp:posOffset>
            </wp:positionV>
            <wp:extent cx="2921000" cy="39198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OfBkwdRegParams.pdf"/>
                    <pic:cNvPicPr/>
                  </pic:nvPicPr>
                  <pic:blipFill rotWithShape="1">
                    <a:blip r:embed="rId23">
                      <a:extLst>
                        <a:ext uri="{28A0092B-C50C-407E-A947-70E740481C1C}">
                          <a14:useLocalDpi xmlns:a14="http://schemas.microsoft.com/office/drawing/2010/main" val="0"/>
                        </a:ext>
                      </a:extLst>
                    </a:blip>
                    <a:srcRect l="20833" t="21346" r="25924" b="23439"/>
                    <a:stretch/>
                  </pic:blipFill>
                  <pic:spPr bwMode="auto">
                    <a:xfrm>
                      <a:off x="0" y="0"/>
                      <a:ext cx="2921000" cy="39198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F6E648C" w14:textId="4B49DCD5" w:rsidR="00C223F0" w:rsidRDefault="00C223F0" w:rsidP="009529BD">
      <w:pPr>
        <w:pStyle w:val="p1"/>
      </w:pPr>
      <w:r>
        <w:rPr>
          <w:b/>
        </w:rPr>
        <w:t>Figure 14</w:t>
      </w:r>
      <w:r>
        <w:t xml:space="preserve">. </w:t>
      </w:r>
      <w:r w:rsidRPr="009529BD">
        <w:rPr>
          <w:i/>
        </w:rPr>
        <w:t>Cumulative distributions of the results of the regression analysis of inter-spike interval vs the count of inter-spike intervals, counting backward from the estimated pause onset to CS onset in those trials with at least 5 spikes within that retrospective interval. A positive slope implies that the inter-spike intervals near the CS onset tended to be longer than those near the pause onset</w:t>
      </w:r>
      <w:r w:rsidRPr="00C223F0">
        <w:t>.</w:t>
      </w:r>
      <w:r>
        <w:t xml:space="preserve"> </w:t>
      </w:r>
    </w:p>
    <w:p w14:paraId="7207FF2D" w14:textId="1E662CC3" w:rsidR="00C223F0" w:rsidRDefault="00C223F0" w:rsidP="0037772B">
      <w:pPr>
        <w:pStyle w:val="p2"/>
      </w:pPr>
    </w:p>
    <w:p w14:paraId="37D5521E" w14:textId="2485E229" w:rsidR="00C223F0" w:rsidRDefault="00C223F0" w:rsidP="0037772B">
      <w:pPr>
        <w:pStyle w:val="p2"/>
      </w:pPr>
    </w:p>
    <w:p w14:paraId="26E904D8" w14:textId="195C020C" w:rsidR="009529BD" w:rsidRDefault="009529BD" w:rsidP="0037772B">
      <w:pPr>
        <w:pStyle w:val="p2"/>
      </w:pPr>
    </w:p>
    <w:p w14:paraId="203D74B6" w14:textId="2453B481" w:rsidR="009529BD" w:rsidRDefault="009529BD" w:rsidP="0037772B">
      <w:pPr>
        <w:pStyle w:val="p2"/>
      </w:pPr>
    </w:p>
    <w:p w14:paraId="546BA57E" w14:textId="22B15E8F" w:rsidR="009529BD" w:rsidRDefault="009529BD" w:rsidP="0037772B">
      <w:pPr>
        <w:pStyle w:val="p2"/>
      </w:pPr>
    </w:p>
    <w:p w14:paraId="6259D519" w14:textId="77777777" w:rsidR="00081FFF" w:rsidRDefault="00081FFF" w:rsidP="00081FFF">
      <w:pPr>
        <w:pStyle w:val="p1"/>
        <w:ind w:firstLine="360"/>
        <w:rPr>
          <w:i/>
          <w:iCs/>
        </w:rPr>
      </w:pPr>
    </w:p>
    <w:p w14:paraId="5F9301BF" w14:textId="40D92B13" w:rsidR="00081FFF" w:rsidRPr="00081FFF" w:rsidRDefault="00081FFF" w:rsidP="00081FFF">
      <w:pPr>
        <w:pStyle w:val="p2"/>
        <w:ind w:firstLine="360"/>
      </w:pPr>
      <w:r>
        <w:t xml:space="preserve">We conclude that the conditioned pause in the firing of the cerebellar Purkinje cell consists more often than not of a single unusually long inter-spike interval whose </w:t>
      </w:r>
      <w:r w:rsidR="00AB73DE">
        <w:t>onset and offset</w:t>
      </w:r>
      <w:r>
        <w:t xml:space="preserve"> </w:t>
      </w:r>
      <w:r w:rsidR="00AB73DE">
        <w:t>latenc</w:t>
      </w:r>
      <w:r w:rsidR="00AB73DE">
        <w:t>ies</w:t>
      </w:r>
      <w:r w:rsidR="00AB73DE">
        <w:t xml:space="preserve"> </w:t>
      </w:r>
      <w:r>
        <w:t>are a scalar function of the CS-US training interval.</w:t>
      </w:r>
      <w:r w:rsidR="007F6182">
        <w:t xml:space="preserve"> </w:t>
      </w:r>
      <w:r w:rsidR="00521E65">
        <w:t>T</w:t>
      </w:r>
      <w:r>
        <w:t xml:space="preserve">here is no sign of the graded increase in inter-spike intervals that would be </w:t>
      </w:r>
      <w:r>
        <w:lastRenderedPageBreak/>
        <w:t xml:space="preserve">expected if a gradually strengthening inhibitory </w:t>
      </w:r>
      <w:r w:rsidR="00521E65">
        <w:t xml:space="preserve">synaptic </w:t>
      </w:r>
      <w:r>
        <w:t>input increased postsynaptic membrane polarization in a temporally graded manner.</w:t>
      </w:r>
    </w:p>
    <w:p w14:paraId="1C5E8345" w14:textId="3B7306C2" w:rsidR="004D6E2A" w:rsidRDefault="00081FFF" w:rsidP="00081FFF">
      <w:pPr>
        <w:pStyle w:val="p1"/>
        <w:ind w:firstLine="360"/>
      </w:pPr>
      <w:r>
        <w:rPr>
          <w:i/>
          <w:iCs/>
        </w:rPr>
        <w:t xml:space="preserve">Correlations Among Pause Parameters. </w:t>
      </w:r>
      <w:r w:rsidR="00647174">
        <w:t>Figure 1</w:t>
      </w:r>
      <w:r w:rsidR="00275196">
        <w:t>5</w:t>
      </w:r>
      <w:r w:rsidR="00647174">
        <w:t xml:space="preserve"> shows for each CS-US interval group the pairwise correlation</w:t>
      </w:r>
      <w:r w:rsidR="00275196">
        <w:t>s</w:t>
      </w:r>
      <w:r w:rsidR="00647174">
        <w:t xml:space="preserve"> among the 4 pause parameters: pause onset, pause offset, pause width and the longest within-pause inter-spike interval.</w:t>
      </w:r>
      <w:r w:rsidR="004D6E2A">
        <w:t xml:space="preserve"> The structure is the same regardless of the CS-US training interval (compare across panels in Figure 1</w:t>
      </w:r>
      <w:r w:rsidR="00275196">
        <w:t>5</w:t>
      </w:r>
      <w:r w:rsidR="004D6E2A">
        <w:t>).</w:t>
      </w:r>
      <w:r w:rsidR="00647174">
        <w:t xml:space="preserve"> </w:t>
      </w:r>
      <w:r w:rsidR="004D6E2A">
        <w:t>The correlation between pause onset latency (</w:t>
      </w:r>
      <w:r w:rsidR="004D6E2A">
        <w:rPr>
          <w:rFonts w:ascii="Times New Roman" w:hAnsi="Times New Roman"/>
        </w:rPr>
        <w:t>↑</w:t>
      </w:r>
      <w:r w:rsidR="004D6E2A">
        <w:t>) and pause offset latency (</w:t>
      </w:r>
      <w:r w:rsidR="00B62A0B">
        <w:rPr>
          <w:rFonts w:ascii="Times New Roman" w:hAnsi="Times New Roman"/>
        </w:rPr>
        <w:t>↓</w:t>
      </w:r>
      <w:r w:rsidR="004D6E2A">
        <w:t>) is highly variable between cells within a group, but the central tendency is close to 0. By contrast, the correlation between pause wid</w:t>
      </w:r>
      <w:r w:rsidR="00B62A0B">
        <w:t xml:space="preserve">th (W) and pause onset latency </w:t>
      </w:r>
      <w:r w:rsidR="004D6E2A">
        <w:t xml:space="preserve">is consistently negative, often strongly so: a late onset predicts a short pause. Because the pause </w:t>
      </w:r>
      <w:r w:rsidR="00B62A0B">
        <w:t>very often begins and ends with the beginning and end of the longest within-</w:t>
      </w:r>
      <w:r w:rsidR="004D6E2A">
        <w:t>pause inter-spike interval</w:t>
      </w:r>
      <w:r w:rsidR="00B62A0B">
        <w:t xml:space="preserve"> (M)</w:t>
      </w:r>
      <w:r w:rsidR="004D6E2A">
        <w:t xml:space="preserve">, it is not surprising that a late onset also predicts that the longest inter-spike interval within the pause will be relatively short.  </w:t>
      </w:r>
      <w:r w:rsidR="00B62A0B">
        <w:t>In this same light, it is also n</w:t>
      </w:r>
      <w:r w:rsidR="004D6E2A">
        <w:t>ot surprisingly</w:t>
      </w:r>
      <w:r w:rsidR="00B62A0B">
        <w:t xml:space="preserve"> that</w:t>
      </w:r>
      <w:r w:rsidR="004D6E2A">
        <w:t xml:space="preserve"> pause width and the longest within-pause inter-spike interval are strongly and positively correlated with pause</w:t>
      </w:r>
      <w:r w:rsidR="00CB5EDC">
        <w:t>-</w:t>
      </w:r>
      <w:r w:rsidR="004D6E2A">
        <w:t xml:space="preserve">offset latency, and very strongly correlated with one another. </w:t>
      </w:r>
      <w:r w:rsidR="00762E85">
        <w:t xml:space="preserve">We defer to the General Discussion a discussion of the implications of these correlations. </w:t>
      </w:r>
    </w:p>
    <w:p w14:paraId="7AE14504" w14:textId="46D7112D" w:rsidR="00D05809" w:rsidRDefault="00521E65" w:rsidP="0037772B">
      <w:pPr>
        <w:pStyle w:val="p2"/>
      </w:pPr>
      <w:r>
        <w:rPr>
          <w:noProof/>
        </w:rPr>
        <w:drawing>
          <wp:anchor distT="0" distB="0" distL="114300" distR="114300" simplePos="0" relativeHeight="251668480" behindDoc="0" locked="0" layoutInCell="1" allowOverlap="1" wp14:anchorId="6A1F29C0" wp14:editId="59297E56">
            <wp:simplePos x="0" y="0"/>
            <wp:positionH relativeFrom="margin">
              <wp:posOffset>2822475</wp:posOffset>
            </wp:positionH>
            <wp:positionV relativeFrom="margin">
              <wp:posOffset>3358180</wp:posOffset>
            </wp:positionV>
            <wp:extent cx="2743200" cy="43599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Correlations.pdf"/>
                    <pic:cNvPicPr/>
                  </pic:nvPicPr>
                  <pic:blipFill rotWithShape="1">
                    <a:blip r:embed="rId24">
                      <a:extLst>
                        <a:ext uri="{28A0092B-C50C-407E-A947-70E740481C1C}">
                          <a14:useLocalDpi xmlns:a14="http://schemas.microsoft.com/office/drawing/2010/main" val="0"/>
                        </a:ext>
                      </a:extLst>
                    </a:blip>
                    <a:srcRect l="23610" t="19199" r="26388" b="19385"/>
                    <a:stretch/>
                  </pic:blipFill>
                  <pic:spPr bwMode="auto">
                    <a:xfrm>
                      <a:off x="0" y="0"/>
                      <a:ext cx="2743200" cy="43599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73E65DA" w14:textId="1A359165" w:rsidR="001C1D5A" w:rsidRDefault="001C1D5A" w:rsidP="001C1D5A">
      <w:pPr>
        <w:pStyle w:val="p1"/>
        <w:rPr>
          <w:noProof/>
        </w:rPr>
      </w:pPr>
    </w:p>
    <w:p w14:paraId="15768FE1" w14:textId="7027110C" w:rsidR="007A0F7B" w:rsidRDefault="007A0F7B" w:rsidP="007A0F7B">
      <w:pPr>
        <w:pStyle w:val="p2"/>
      </w:pPr>
    </w:p>
    <w:p w14:paraId="7291293C" w14:textId="55441B49" w:rsidR="007A0F7B" w:rsidRPr="007A0F7B" w:rsidRDefault="007A0F7B" w:rsidP="007A0F7B">
      <w:pPr>
        <w:pStyle w:val="p2"/>
      </w:pPr>
    </w:p>
    <w:p w14:paraId="1D80407E" w14:textId="3D2BEF2B" w:rsidR="001C1D5A" w:rsidRDefault="001C1D5A" w:rsidP="001C1D5A">
      <w:pPr>
        <w:pStyle w:val="p1"/>
        <w:rPr>
          <w:i/>
        </w:rPr>
      </w:pPr>
      <w:r w:rsidRPr="001C1D5A">
        <w:rPr>
          <w:b/>
        </w:rPr>
        <w:t>Figure 1</w:t>
      </w:r>
      <w:r w:rsidR="00275196">
        <w:rPr>
          <w:b/>
        </w:rPr>
        <w:t>5</w:t>
      </w:r>
      <w:r>
        <w:t xml:space="preserve">. </w:t>
      </w:r>
      <w:r w:rsidRPr="001C1D5A">
        <w:rPr>
          <w:i/>
        </w:rPr>
        <w:t>The pairwise correlation structure among four pause parameters: pause onset latency (</w:t>
      </w:r>
      <w:r w:rsidRPr="001C1D5A">
        <w:rPr>
          <w:rFonts w:ascii="Times New Roman" w:hAnsi="Times New Roman"/>
          <w:i/>
        </w:rPr>
        <w:t>↑</w:t>
      </w:r>
      <w:r w:rsidRPr="001C1D5A">
        <w:rPr>
          <w:i/>
        </w:rPr>
        <w:t>),</w:t>
      </w:r>
      <w:r>
        <w:rPr>
          <w:i/>
        </w:rPr>
        <w:t xml:space="preserve"> </w:t>
      </w:r>
      <w:r w:rsidRPr="001C1D5A">
        <w:rPr>
          <w:i/>
        </w:rPr>
        <w:t>pause offset latency</w:t>
      </w:r>
      <w:r w:rsidR="00AB73DE">
        <w:rPr>
          <w:i/>
        </w:rPr>
        <w:t xml:space="preserve"> </w:t>
      </w:r>
      <w:r w:rsidRPr="001C1D5A">
        <w:rPr>
          <w:i/>
        </w:rPr>
        <w:t>(</w:t>
      </w:r>
      <w:r w:rsidRPr="001C1D5A">
        <w:rPr>
          <w:rFonts w:ascii="Times New Roman" w:hAnsi="Times New Roman"/>
          <w:i/>
        </w:rPr>
        <w:t>↓</w:t>
      </w:r>
      <w:r w:rsidRPr="001C1D5A">
        <w:rPr>
          <w:i/>
        </w:rPr>
        <w:t>), pause width (W), and longest within-pause inter-spike interval (M)</w:t>
      </w:r>
      <w:r>
        <w:rPr>
          <w:i/>
        </w:rPr>
        <w:t>.</w:t>
      </w:r>
      <w:r w:rsidRPr="001C1D5A">
        <w:rPr>
          <w:i/>
        </w:rPr>
        <w:t xml:space="preserve"> </w:t>
      </w:r>
      <w:r>
        <w:rPr>
          <w:i/>
        </w:rPr>
        <w:t>The</w:t>
      </w:r>
      <w:r w:rsidR="00C223F0">
        <w:rPr>
          <w:i/>
        </w:rPr>
        <w:t xml:space="preserve"> CS-US training interval var</w:t>
      </w:r>
      <w:r w:rsidRPr="001C1D5A">
        <w:rPr>
          <w:i/>
        </w:rPr>
        <w:t>i</w:t>
      </w:r>
      <w:r w:rsidR="004D6E2A">
        <w:rPr>
          <w:i/>
        </w:rPr>
        <w:t>es</w:t>
      </w:r>
      <w:r w:rsidRPr="001C1D5A">
        <w:rPr>
          <w:i/>
        </w:rPr>
        <w:t xml:space="preserve"> between panels.</w:t>
      </w:r>
    </w:p>
    <w:p w14:paraId="348F03C1" w14:textId="77777777" w:rsidR="004B2F21" w:rsidRDefault="004B2F21" w:rsidP="001C1D5A">
      <w:pPr>
        <w:pStyle w:val="p1"/>
      </w:pPr>
    </w:p>
    <w:p w14:paraId="04D3B6CF" w14:textId="77777777" w:rsidR="00C223F0" w:rsidRDefault="00C223F0" w:rsidP="001C1D5A">
      <w:pPr>
        <w:pStyle w:val="p1"/>
      </w:pPr>
    </w:p>
    <w:p w14:paraId="4918DB52" w14:textId="77777777" w:rsidR="00C223F0" w:rsidRDefault="00C223F0" w:rsidP="001C1D5A">
      <w:pPr>
        <w:pStyle w:val="p1"/>
      </w:pPr>
    </w:p>
    <w:p w14:paraId="59A2B480" w14:textId="77777777" w:rsidR="00C223F0" w:rsidRDefault="00C223F0" w:rsidP="001C1D5A">
      <w:pPr>
        <w:pStyle w:val="p1"/>
      </w:pPr>
    </w:p>
    <w:p w14:paraId="51F378ED" w14:textId="77777777" w:rsidR="00C223F0" w:rsidRDefault="00C223F0" w:rsidP="001C1D5A">
      <w:pPr>
        <w:pStyle w:val="p1"/>
      </w:pPr>
    </w:p>
    <w:p w14:paraId="0473018E" w14:textId="77777777" w:rsidR="00C223F0" w:rsidRDefault="00C223F0" w:rsidP="001C1D5A">
      <w:pPr>
        <w:pStyle w:val="p1"/>
      </w:pPr>
    </w:p>
    <w:p w14:paraId="577066B0" w14:textId="77777777" w:rsidR="00C223F0" w:rsidRPr="009C53D5" w:rsidRDefault="00C223F0" w:rsidP="001C1D5A">
      <w:pPr>
        <w:pStyle w:val="p1"/>
      </w:pPr>
    </w:p>
    <w:p w14:paraId="7DAA0650" w14:textId="481E0BCC" w:rsidR="00B71209" w:rsidRDefault="00B71209" w:rsidP="00081FFF">
      <w:pPr>
        <w:pStyle w:val="p1"/>
        <w:jc w:val="center"/>
        <w:rPr>
          <w:b/>
        </w:rPr>
      </w:pPr>
      <w:r>
        <w:rPr>
          <w:b/>
        </w:rPr>
        <w:lastRenderedPageBreak/>
        <w:t>Experiment 3: CS is Stimulation of the Parallel Fibers</w:t>
      </w:r>
    </w:p>
    <w:p w14:paraId="670227F9" w14:textId="2CDEA06E" w:rsidR="00E31DCF" w:rsidRDefault="00A35220" w:rsidP="00631A2E">
      <w:pPr>
        <w:pStyle w:val="p1"/>
      </w:pPr>
      <w:r>
        <w:t>In this experiment, the CS was direct pulsatile electrical stimulation of the parallel fiber input to the Purkinje cell</w:t>
      </w:r>
      <w:r w:rsidR="00E17C55">
        <w:t xml:space="preserve"> at 50 or 100Hz</w:t>
      </w:r>
      <w:r w:rsidR="00AB73DE">
        <w:t xml:space="preserve"> (0.1ms pulse width)</w:t>
      </w:r>
      <w:r w:rsidR="000A3627">
        <w:t>,</w:t>
      </w:r>
      <w:r>
        <w:t xml:space="preserve"> and the US was, as usual, two very short bursts of very high frequency (500Hz) stimulation of the climbing fiber. </w:t>
      </w:r>
      <w:r w:rsidR="00B22490">
        <w:t>In this</w:t>
      </w:r>
      <w:r w:rsidR="009D4CC8">
        <w:t xml:space="preserve"> experiment</w:t>
      </w:r>
      <w:r w:rsidR="00B22490">
        <w:t>,</w:t>
      </w:r>
      <w:r w:rsidR="009D4CC8">
        <w:t xml:space="preserve"> there was direct control of the presynaptic signal to the Purkinje cell. </w:t>
      </w:r>
      <w:r w:rsidR="00A448CB">
        <w:t>In previous experiments</w:t>
      </w:r>
      <w:r w:rsidR="000A3627">
        <w:t>,</w:t>
      </w:r>
      <w:r w:rsidR="00A448CB">
        <w:t xml:space="preserve"> the CS signal was generated </w:t>
      </w:r>
      <w:r w:rsidR="00E31DCF">
        <w:t>by stimulation deli</w:t>
      </w:r>
      <w:r w:rsidR="00E17C55">
        <w:t xml:space="preserve">vered </w:t>
      </w:r>
      <w:r w:rsidR="00A448CB">
        <w:t>at a remove of two or more synapses from the Purkinje cell. Hence, it was possible</w:t>
      </w:r>
      <w:r w:rsidR="00E17C55">
        <w:t xml:space="preserve"> that neurons intervening between the sit</w:t>
      </w:r>
      <w:r w:rsidR="00E31DCF">
        <w:t>e</w:t>
      </w:r>
      <w:r w:rsidR="00E17C55">
        <w:t xml:space="preserve"> of CS stimulation and the Purkinje cell provided</w:t>
      </w:r>
      <w:r w:rsidR="00A448CB">
        <w:t xml:space="preserve"> a presynaptic signal with </w:t>
      </w:r>
      <w:r w:rsidR="00AB73DE">
        <w:t>a</w:t>
      </w:r>
      <w:r w:rsidR="00A448CB">
        <w:t xml:space="preserve"> rise</w:t>
      </w:r>
      <w:r w:rsidR="003D56CA">
        <w:t xml:space="preserve"> and fall</w:t>
      </w:r>
      <w:r w:rsidR="00AB73DE">
        <w:t xml:space="preserve"> that might explain the pause</w:t>
      </w:r>
      <w:r w:rsidR="00E17C55">
        <w:t xml:space="preserve">. </w:t>
      </w:r>
      <w:r w:rsidR="00EE274C">
        <w:t>In this experiment, the presynaptic signal</w:t>
      </w:r>
      <w:r w:rsidR="00077A65">
        <w:t>, the signal seen at the synapses between the parallel fibers and the Purkinje cell was under direct experimental control.</w:t>
      </w:r>
      <w:r w:rsidR="00EE274C">
        <w:t xml:space="preserve"> </w:t>
      </w:r>
    </w:p>
    <w:p w14:paraId="45C7795C" w14:textId="0BD40FD8" w:rsidR="003313EE" w:rsidRDefault="00EB37B9" w:rsidP="0047409D">
      <w:pPr>
        <w:pStyle w:val="p2"/>
        <w:ind w:firstLine="360"/>
      </w:pPr>
      <w:r>
        <w:t>We here analyze 2</w:t>
      </w:r>
      <w:r w:rsidR="009A4408">
        <w:t>2</w:t>
      </w:r>
      <w:r>
        <w:t xml:space="preserve"> cells from this experiment. </w:t>
      </w:r>
      <w:r w:rsidR="009A4408">
        <w:t>Nine</w:t>
      </w:r>
      <w:r>
        <w:t xml:space="preserve"> of them were conditioned wit</w:t>
      </w:r>
      <w:r w:rsidR="00447564">
        <w:t>h</w:t>
      </w:r>
      <w:r w:rsidR="006C6878">
        <w:t xml:space="preserve"> a CS-US interval of 0.15s</w:t>
      </w:r>
      <w:r w:rsidR="00447564">
        <w:t xml:space="preserve"> </w:t>
      </w:r>
      <w:r w:rsidR="00582B26">
        <w:t xml:space="preserve">but a </w:t>
      </w:r>
      <w:r w:rsidR="006C6878">
        <w:t>CS duration</w:t>
      </w:r>
      <w:r w:rsidR="00447564">
        <w:t xml:space="preserve"> of 0.3</w:t>
      </w:r>
      <w:r>
        <w:t xml:space="preserve">s. In other words, CS offset was </w:t>
      </w:r>
      <w:r w:rsidR="00C16D23">
        <w:t>not</w:t>
      </w:r>
      <w:r>
        <w:t xml:space="preserve"> coincident with</w:t>
      </w:r>
      <w:r w:rsidR="00684C78">
        <w:t xml:space="preserve"> US onset</w:t>
      </w:r>
      <w:r w:rsidR="006C6878">
        <w:t xml:space="preserve"> during training</w:t>
      </w:r>
      <w:r w:rsidR="00C16D23">
        <w:t>.</w:t>
      </w:r>
      <w:r w:rsidR="006C6878">
        <w:t xml:space="preserve"> </w:t>
      </w:r>
      <w:r w:rsidR="00C16D23">
        <w:t>M</w:t>
      </w:r>
      <w:r w:rsidR="00684C78">
        <w:t xml:space="preserve">ore importantly, in the 20 probe trials with no US, which followed the conditioning, and which provide the data we here analyze, CS offset was not coincident with </w:t>
      </w:r>
      <w:r w:rsidR="006C6878">
        <w:t>the time at which a</w:t>
      </w:r>
      <w:r w:rsidR="00684C78">
        <w:t xml:space="preserve"> US</w:t>
      </w:r>
      <w:r w:rsidR="006C6878">
        <w:t xml:space="preserve"> was anticipated but failed to occur</w:t>
      </w:r>
      <w:r w:rsidR="00684C78">
        <w:t xml:space="preserve">. Thus, the </w:t>
      </w:r>
      <w:r w:rsidR="00447564">
        <w:t>termination of</w:t>
      </w:r>
      <w:r w:rsidR="00684C78">
        <w:t xml:space="preserve"> CS </w:t>
      </w:r>
      <w:r w:rsidR="00447564">
        <w:t xml:space="preserve">stimulation </w:t>
      </w:r>
      <w:r w:rsidR="00684C78">
        <w:t xml:space="preserve">did not play a role in the generation of the pause offsets—the recovery of spontaneous firing at the time when </w:t>
      </w:r>
      <w:r w:rsidR="006C6878">
        <w:t>a</w:t>
      </w:r>
      <w:r w:rsidR="00684C78">
        <w:t xml:space="preserve"> US was anticipated. This recovery occurred </w:t>
      </w:r>
      <w:r w:rsidR="00447564">
        <w:t xml:space="preserve">well </w:t>
      </w:r>
      <w:r w:rsidR="00684C78">
        <w:t xml:space="preserve">before the termination of </w:t>
      </w:r>
      <w:r w:rsidR="00447564">
        <w:t xml:space="preserve">the </w:t>
      </w:r>
      <w:r w:rsidR="00684C78">
        <w:t>CS stimulation.</w:t>
      </w:r>
    </w:p>
    <w:p w14:paraId="7326028C" w14:textId="3603CE18" w:rsidR="00447564" w:rsidRDefault="00447564" w:rsidP="0047409D">
      <w:pPr>
        <w:pStyle w:val="p2"/>
        <w:ind w:firstLine="360"/>
      </w:pPr>
      <w:r>
        <w:t>Five of the 2</w:t>
      </w:r>
      <w:r w:rsidR="009A4408">
        <w:t>2</w:t>
      </w:r>
      <w:r>
        <w:t xml:space="preserve"> cells were conditioned with CS</w:t>
      </w:r>
      <w:r w:rsidR="006C6878">
        <w:t>-US intervals of 0.2s but CS</w:t>
      </w:r>
      <w:r>
        <w:t xml:space="preserve"> durations </w:t>
      </w:r>
      <w:r w:rsidR="006C6878">
        <w:t xml:space="preserve">of </w:t>
      </w:r>
      <w:r>
        <w:t>0.</w:t>
      </w:r>
      <w:r w:rsidR="006C6878">
        <w:t>8s. Again, in these 5 cells, the termination of CS stimulation occurred long after the time at which a US was anticipated. Two more cells were conditioned with the same CS-US interval (0.2s) and with CS termination at US onset.</w:t>
      </w:r>
    </w:p>
    <w:p w14:paraId="34FD1F07" w14:textId="30305460" w:rsidR="006C6878" w:rsidRDefault="006C6878" w:rsidP="0047409D">
      <w:pPr>
        <w:pStyle w:val="p2"/>
        <w:ind w:firstLine="360"/>
      </w:pPr>
      <w:r>
        <w:t>Finally, six cells were conditioned with CS-US intervals of 0.3s and US onset at CS termination.</w:t>
      </w:r>
    </w:p>
    <w:p w14:paraId="6C8B95CE" w14:textId="71D9900F" w:rsidR="00212F18" w:rsidRDefault="00E76111" w:rsidP="009929C0">
      <w:pPr>
        <w:pStyle w:val="p1"/>
        <w:keepNext/>
        <w:rPr>
          <w:b/>
        </w:rPr>
      </w:pPr>
      <w:r>
        <w:rPr>
          <w:b/>
        </w:rPr>
        <w:t>Results</w:t>
      </w:r>
    </w:p>
    <w:p w14:paraId="41481353" w14:textId="2D16DD7E" w:rsidR="00800659" w:rsidRDefault="00800659" w:rsidP="00800659">
      <w:pPr>
        <w:pStyle w:val="p1"/>
      </w:pPr>
      <w:r>
        <w:t xml:space="preserve">The most striking thing about </w:t>
      </w:r>
      <w:r w:rsidR="00BC1F7C">
        <w:t>the</w:t>
      </w:r>
      <w:r>
        <w:t xml:space="preserve"> results is </w:t>
      </w:r>
      <w:r w:rsidR="00A83E37">
        <w:t>their similarity</w:t>
      </w:r>
      <w:r>
        <w:t xml:space="preserve"> to the results obtained with CS stimulation delivered at a greater remove from the immediately pre-synaptic parallel fiber projection.</w:t>
      </w:r>
      <w:r w:rsidR="009929C0">
        <w:t xml:space="preserve"> Figures 1</w:t>
      </w:r>
      <w:r w:rsidR="00CB1A7F">
        <w:t>6</w:t>
      </w:r>
      <w:r w:rsidR="00A61549">
        <w:t>-1</w:t>
      </w:r>
      <w:r w:rsidR="00CB1A7F">
        <w:t>9</w:t>
      </w:r>
      <w:r w:rsidR="009929C0">
        <w:t xml:space="preserve"> give </w:t>
      </w:r>
      <w:r w:rsidR="002A380D">
        <w:t>examples</w:t>
      </w:r>
      <w:r w:rsidR="009929C0">
        <w:t xml:space="preserve"> from the three different CS-US interval groups.</w:t>
      </w:r>
      <w:r w:rsidR="00A83E37">
        <w:t xml:space="preserve"> </w:t>
      </w:r>
      <w:r w:rsidR="009929C0">
        <w:t xml:space="preserve">Figures like these for all 23 cells are in the </w:t>
      </w:r>
      <w:r w:rsidR="00BC1F7C">
        <w:t xml:space="preserve"> </w:t>
      </w:r>
      <w:hyperlink r:id="rId25" w:history="1">
        <w:r w:rsidR="00BC1F7C" w:rsidRPr="006044DC">
          <w:rPr>
            <w:rStyle w:val="Hyperlink"/>
          </w:rPr>
          <w:t>repository</w:t>
        </w:r>
      </w:hyperlink>
      <w:r w:rsidR="00BC1F7C">
        <w:t>.</w:t>
      </w:r>
    </w:p>
    <w:p w14:paraId="4105ECC3" w14:textId="66B10247" w:rsidR="00D66B57" w:rsidRDefault="00A61549" w:rsidP="00800659">
      <w:pPr>
        <w:pStyle w:val="p1"/>
      </w:pPr>
      <w:r>
        <w:rPr>
          <w:noProof/>
        </w:rPr>
        <w:lastRenderedPageBreak/>
        <w:drawing>
          <wp:inline distT="0" distB="0" distL="0" distR="0" wp14:anchorId="2FB14F76" wp14:editId="3445C82F">
            <wp:extent cx="4749800" cy="619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150rasters&amp;pdfs-fig3of10.pdf"/>
                    <pic:cNvPicPr/>
                  </pic:nvPicPr>
                  <pic:blipFill rotWithShape="1">
                    <a:blip r:embed="rId26">
                      <a:extLst>
                        <a:ext uri="{28A0092B-C50C-407E-A947-70E740481C1C}">
                          <a14:useLocalDpi xmlns:a14="http://schemas.microsoft.com/office/drawing/2010/main" val="0"/>
                        </a:ext>
                      </a:extLst>
                    </a:blip>
                    <a:srcRect l="5402" t="6797" r="8021" b="5909"/>
                    <a:stretch/>
                  </pic:blipFill>
                  <pic:spPr bwMode="auto">
                    <a:xfrm>
                      <a:off x="0" y="0"/>
                      <a:ext cx="4749994" cy="61978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1D893D" w14:textId="2D461E96" w:rsidR="00A61549" w:rsidRPr="006676ED" w:rsidRDefault="00A61549" w:rsidP="00800659">
      <w:pPr>
        <w:pStyle w:val="p1"/>
        <w:rPr>
          <w:i/>
        </w:rPr>
      </w:pPr>
      <w:r w:rsidRPr="00052874">
        <w:rPr>
          <w:b/>
        </w:rPr>
        <w:t>Figure 1</w:t>
      </w:r>
      <w:r w:rsidR="008B72BB">
        <w:rPr>
          <w:b/>
        </w:rPr>
        <w:t>6</w:t>
      </w:r>
      <w:r w:rsidRPr="00052874">
        <w:rPr>
          <w:b/>
        </w:rPr>
        <w:t xml:space="preserve"> a</w:t>
      </w:r>
      <w:r>
        <w:t xml:space="preserve">. </w:t>
      </w:r>
      <w:r w:rsidRPr="00052874">
        <w:rPr>
          <w:i/>
        </w:rPr>
        <w:t xml:space="preserve">Raster plot </w:t>
      </w:r>
      <w:r w:rsidR="00052874" w:rsidRPr="00052874">
        <w:rPr>
          <w:i/>
        </w:rPr>
        <w:t xml:space="preserve">from 20 probe trials (no US trials), </w:t>
      </w:r>
      <w:r w:rsidRPr="00052874">
        <w:rPr>
          <w:i/>
        </w:rPr>
        <w:t>with pa</w:t>
      </w:r>
      <w:r w:rsidR="00052874" w:rsidRPr="00052874">
        <w:rPr>
          <w:i/>
        </w:rPr>
        <w:t>use onsets (green asterisks) and offsets (red asterisks) found by the algorithm. The blue verticals mark the CS onset time, and the US onset time during training. The CS-US interval was 0.15 s</w:t>
      </w:r>
      <w:r w:rsidR="006F34E7">
        <w:rPr>
          <w:i/>
        </w:rPr>
        <w:t>.</w:t>
      </w:r>
      <w:r w:rsidR="00052874" w:rsidRPr="00052874">
        <w:rPr>
          <w:i/>
        </w:rPr>
        <w:t xml:space="preserve"> </w:t>
      </w:r>
      <w:r w:rsidR="006F34E7">
        <w:rPr>
          <w:i/>
        </w:rPr>
        <w:t xml:space="preserve">The CS duration was 0.3 s—twice </w:t>
      </w:r>
      <w:r w:rsidR="00052874" w:rsidRPr="00052874">
        <w:rPr>
          <w:i/>
        </w:rPr>
        <w:t>the CS-US interval</w:t>
      </w:r>
      <w:r w:rsidR="006F34E7">
        <w:rPr>
          <w:i/>
        </w:rPr>
        <w:t>—</w:t>
      </w:r>
      <w:r w:rsidR="005B7BF1">
        <w:rPr>
          <w:i/>
        </w:rPr>
        <w:t xml:space="preserve">both </w:t>
      </w:r>
      <w:r w:rsidR="006F34E7">
        <w:rPr>
          <w:i/>
        </w:rPr>
        <w:t xml:space="preserve">during </w:t>
      </w:r>
      <w:r w:rsidR="00052874" w:rsidRPr="00052874">
        <w:rPr>
          <w:i/>
        </w:rPr>
        <w:t>training and on these probe trials.</w:t>
      </w:r>
      <w:r w:rsidR="006676ED">
        <w:rPr>
          <w:i/>
        </w:rPr>
        <w:t xml:space="preserve"> </w:t>
      </w:r>
      <w:r w:rsidR="006676ED" w:rsidRPr="006676ED">
        <w:rPr>
          <w:b/>
        </w:rPr>
        <w:t>b-d</w:t>
      </w:r>
      <w:r w:rsidR="006676ED">
        <w:rPr>
          <w:b/>
        </w:rPr>
        <w:t xml:space="preserve">. </w:t>
      </w:r>
      <w:r w:rsidR="006676ED" w:rsidRPr="006676ED">
        <w:rPr>
          <w:i/>
        </w:rPr>
        <w:t>Probability</w:t>
      </w:r>
      <w:r w:rsidR="006676ED">
        <w:rPr>
          <w:i/>
        </w:rPr>
        <w:t xml:space="preserve"> distribution functions pre-, during- and post-CS.</w:t>
      </w:r>
    </w:p>
    <w:p w14:paraId="6B153952" w14:textId="7F2C3AB5" w:rsidR="00684C78" w:rsidRDefault="00052874" w:rsidP="0037772B">
      <w:pPr>
        <w:pStyle w:val="p2"/>
      </w:pPr>
      <w:r>
        <w:rPr>
          <w:noProof/>
        </w:rPr>
        <w:lastRenderedPageBreak/>
        <w:drawing>
          <wp:inline distT="0" distB="0" distL="0" distR="0" wp14:anchorId="5ED52584" wp14:editId="7242806C">
            <wp:extent cx="4859867" cy="60621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1of7.pdf"/>
                    <pic:cNvPicPr/>
                  </pic:nvPicPr>
                  <pic:blipFill rotWithShape="1">
                    <a:blip r:embed="rId27">
                      <a:extLst>
                        <a:ext uri="{28A0092B-C50C-407E-A947-70E740481C1C}">
                          <a14:useLocalDpi xmlns:a14="http://schemas.microsoft.com/office/drawing/2010/main" val="0"/>
                        </a:ext>
                      </a:extLst>
                    </a:blip>
                    <a:srcRect l="3242" t="7870" r="8179" b="6746"/>
                    <a:stretch/>
                  </pic:blipFill>
                  <pic:spPr bwMode="auto">
                    <a:xfrm>
                      <a:off x="0" y="0"/>
                      <a:ext cx="4859867" cy="60621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4591FD" w14:textId="66D5372F" w:rsidR="00052874" w:rsidRDefault="006676ED" w:rsidP="00935B39">
      <w:pPr>
        <w:pStyle w:val="p1"/>
      </w:pPr>
      <w:r w:rsidRPr="00935B39">
        <w:rPr>
          <w:b/>
        </w:rPr>
        <w:t>Figure 1</w:t>
      </w:r>
      <w:r w:rsidR="005B7BF1">
        <w:rPr>
          <w:b/>
        </w:rPr>
        <w:t>7</w:t>
      </w:r>
      <w:r>
        <w:t xml:space="preserve">. </w:t>
      </w:r>
      <w:r w:rsidR="005B7BF1" w:rsidRPr="005B7BF1">
        <w:rPr>
          <w:b/>
          <w:bCs/>
        </w:rPr>
        <w:t>a.</w:t>
      </w:r>
      <w:r w:rsidR="005B7BF1">
        <w:t xml:space="preserve"> </w:t>
      </w:r>
      <w:r w:rsidRPr="00935B39">
        <w:rPr>
          <w:i/>
        </w:rPr>
        <w:t xml:space="preserve">Raster plot from 20 </w:t>
      </w:r>
      <w:r w:rsidR="002A380D">
        <w:rPr>
          <w:i/>
        </w:rPr>
        <w:t xml:space="preserve">successive </w:t>
      </w:r>
      <w:r w:rsidRPr="00935B39">
        <w:rPr>
          <w:i/>
        </w:rPr>
        <w:t>probe trials (no US trials), with pause onsets (green asterisks) and offsets (red asterisks) found by the algorithm. The blue verticals mark the CS onset time, and the US onset time during training. The CS-US interval was 0.2 s, as was the CS duration during training and on these probe trials. Thus, for this cell, CS offset during training coincided with US onset.</w:t>
      </w:r>
      <w:r w:rsidRPr="005B7BF1">
        <w:rPr>
          <w:iCs/>
        </w:rPr>
        <w:t xml:space="preserve"> </w:t>
      </w:r>
      <w:r w:rsidRPr="005B7BF1">
        <w:rPr>
          <w:b/>
          <w:iCs/>
        </w:rPr>
        <w:t>b-d</w:t>
      </w:r>
      <w:r w:rsidRPr="00935B39">
        <w:rPr>
          <w:b/>
          <w:i/>
        </w:rPr>
        <w:t xml:space="preserve">. </w:t>
      </w:r>
      <w:r w:rsidRPr="00935B39">
        <w:rPr>
          <w:i/>
        </w:rPr>
        <w:t xml:space="preserve">Probability distribution functions </w:t>
      </w:r>
      <w:r w:rsidR="006F34E7">
        <w:rPr>
          <w:i/>
        </w:rPr>
        <w:t>before, during</w:t>
      </w:r>
      <w:r w:rsidRPr="00935B39">
        <w:rPr>
          <w:i/>
        </w:rPr>
        <w:t xml:space="preserve"> </w:t>
      </w:r>
      <w:r w:rsidR="006F34E7">
        <w:rPr>
          <w:i/>
        </w:rPr>
        <w:t xml:space="preserve">after the </w:t>
      </w:r>
      <w:r w:rsidRPr="00935B39">
        <w:rPr>
          <w:i/>
        </w:rPr>
        <w:t>CS.</w:t>
      </w:r>
    </w:p>
    <w:p w14:paraId="13FE8056" w14:textId="3C2FBF2F" w:rsidR="00052874" w:rsidRDefault="00935B39" w:rsidP="006676ED">
      <w:pPr>
        <w:pStyle w:val="p1"/>
      </w:pPr>
      <w:r>
        <w:rPr>
          <w:noProof/>
        </w:rPr>
        <w:lastRenderedPageBreak/>
        <w:drawing>
          <wp:inline distT="0" distB="0" distL="0" distR="0" wp14:anchorId="0EC6479E" wp14:editId="1FDD2D7B">
            <wp:extent cx="4783667" cy="61298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2of7.pdf"/>
                    <pic:cNvPicPr/>
                  </pic:nvPicPr>
                  <pic:blipFill rotWithShape="1">
                    <a:blip r:embed="rId28">
                      <a:extLst>
                        <a:ext uri="{28A0092B-C50C-407E-A947-70E740481C1C}">
                          <a14:useLocalDpi xmlns:a14="http://schemas.microsoft.com/office/drawing/2010/main" val="0"/>
                        </a:ext>
                      </a:extLst>
                    </a:blip>
                    <a:srcRect l="3703" t="6678" r="9102" b="6982"/>
                    <a:stretch/>
                  </pic:blipFill>
                  <pic:spPr bwMode="auto">
                    <a:xfrm>
                      <a:off x="0" y="0"/>
                      <a:ext cx="4783820" cy="613006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2695EA" w14:textId="18A33EE2" w:rsidR="00935B39" w:rsidRDefault="00935B39" w:rsidP="006676ED">
      <w:pPr>
        <w:pStyle w:val="p1"/>
      </w:pPr>
      <w:r w:rsidRPr="00935B39">
        <w:rPr>
          <w:b/>
        </w:rPr>
        <w:t>Figure 1</w:t>
      </w:r>
      <w:r w:rsidR="005B7BF1">
        <w:rPr>
          <w:b/>
        </w:rPr>
        <w:t>8</w:t>
      </w:r>
      <w:r>
        <w:t xml:space="preserve">. </w:t>
      </w:r>
      <w:r w:rsidR="005B7BF1" w:rsidRPr="005B7BF1">
        <w:rPr>
          <w:b/>
          <w:bCs/>
        </w:rPr>
        <w:t>a.</w:t>
      </w:r>
      <w:r w:rsidR="005B7BF1">
        <w:t xml:space="preserve"> </w:t>
      </w:r>
      <w:r w:rsidRPr="00935B39">
        <w:rPr>
          <w:i/>
        </w:rPr>
        <w:t xml:space="preserve">Raster plot from 20 </w:t>
      </w:r>
      <w:r w:rsidR="002A380D">
        <w:rPr>
          <w:i/>
        </w:rPr>
        <w:t xml:space="preserve">successive </w:t>
      </w:r>
      <w:r w:rsidRPr="00935B39">
        <w:rPr>
          <w:i/>
        </w:rPr>
        <w:t xml:space="preserve">probe trials (no US trials), with pause onsets (green asterisks) and offsets (red asterisks) found by the algorithm. The blue verticals mark the CS onset time, and the US onset time during training. The CS-US interval was 0.2 s, </w:t>
      </w:r>
      <w:r>
        <w:rPr>
          <w:i/>
        </w:rPr>
        <w:t>but</w:t>
      </w:r>
      <w:r w:rsidRPr="00935B39">
        <w:rPr>
          <w:i/>
        </w:rPr>
        <w:t xml:space="preserve"> the CS duration during training and on these </w:t>
      </w:r>
      <w:proofErr w:type="gramStart"/>
      <w:r w:rsidRPr="00935B39">
        <w:rPr>
          <w:i/>
        </w:rPr>
        <w:t>probe</w:t>
      </w:r>
      <w:proofErr w:type="gramEnd"/>
      <w:r w:rsidRPr="00935B39">
        <w:rPr>
          <w:i/>
        </w:rPr>
        <w:t xml:space="preserve"> trials</w:t>
      </w:r>
      <w:r>
        <w:rPr>
          <w:i/>
        </w:rPr>
        <w:t xml:space="preserve"> was 0.8s, 4 times as long as the CS-US interval</w:t>
      </w:r>
      <w:r w:rsidRPr="00935B39">
        <w:rPr>
          <w:i/>
        </w:rPr>
        <w:t xml:space="preserve">. </w:t>
      </w:r>
      <w:r w:rsidRPr="00935B39">
        <w:rPr>
          <w:b/>
          <w:i/>
        </w:rPr>
        <w:t xml:space="preserve">b-d. </w:t>
      </w:r>
      <w:r w:rsidRPr="00935B39">
        <w:rPr>
          <w:i/>
        </w:rPr>
        <w:t xml:space="preserve">Probability distribution functions </w:t>
      </w:r>
      <w:r w:rsidR="00BA1B1B">
        <w:rPr>
          <w:i/>
        </w:rPr>
        <w:t xml:space="preserve">before, during and after the </w:t>
      </w:r>
      <w:r w:rsidRPr="00935B39">
        <w:rPr>
          <w:i/>
        </w:rPr>
        <w:t>CS.</w:t>
      </w:r>
    </w:p>
    <w:p w14:paraId="258E2C99" w14:textId="439F546F" w:rsidR="00052874" w:rsidRDefault="002A380D" w:rsidP="002A380D">
      <w:pPr>
        <w:pStyle w:val="p1"/>
      </w:pPr>
      <w:r>
        <w:rPr>
          <w:noProof/>
        </w:rPr>
        <w:lastRenderedPageBreak/>
        <w:drawing>
          <wp:inline distT="0" distB="0" distL="0" distR="0" wp14:anchorId="5277069B" wp14:editId="639CDEA4">
            <wp:extent cx="4792133" cy="6214533"/>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300rasters&amp;pdfs-fig6of6.pdf"/>
                    <pic:cNvPicPr/>
                  </pic:nvPicPr>
                  <pic:blipFill rotWithShape="1">
                    <a:blip r:embed="rId29">
                      <a:extLst>
                        <a:ext uri="{28A0092B-C50C-407E-A947-70E740481C1C}">
                          <a14:useLocalDpi xmlns:a14="http://schemas.microsoft.com/office/drawing/2010/main" val="0"/>
                        </a:ext>
                      </a:extLst>
                    </a:blip>
                    <a:srcRect l="2778" t="6559" r="9871" b="5906"/>
                    <a:stretch/>
                  </pic:blipFill>
                  <pic:spPr bwMode="auto">
                    <a:xfrm>
                      <a:off x="0" y="0"/>
                      <a:ext cx="4792439" cy="62149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F1BBCD" w14:textId="581C346F" w:rsidR="00341C79" w:rsidRPr="0098629F" w:rsidRDefault="002A380D" w:rsidP="0098629F">
      <w:pPr>
        <w:pStyle w:val="p1"/>
      </w:pPr>
      <w:r>
        <w:rPr>
          <w:b/>
        </w:rPr>
        <w:t>Figure 1</w:t>
      </w:r>
      <w:r w:rsidR="005B7BF1">
        <w:rPr>
          <w:b/>
        </w:rPr>
        <w:t>9</w:t>
      </w:r>
      <w:r>
        <w:rPr>
          <w:b/>
        </w:rPr>
        <w:t>.</w:t>
      </w:r>
      <w:r>
        <w:t xml:space="preserve"> </w:t>
      </w:r>
      <w:r w:rsidR="005B7BF1" w:rsidRPr="005B7BF1">
        <w:rPr>
          <w:b/>
          <w:bCs/>
        </w:rPr>
        <w:t>a.</w:t>
      </w:r>
      <w:r w:rsidR="005B7BF1">
        <w:t xml:space="preserve"> </w:t>
      </w:r>
      <w:r w:rsidRPr="00935B39">
        <w:rPr>
          <w:i/>
        </w:rPr>
        <w:t xml:space="preserve">Raster plot from 20 </w:t>
      </w:r>
      <w:r>
        <w:rPr>
          <w:i/>
        </w:rPr>
        <w:t xml:space="preserve">successive </w:t>
      </w:r>
      <w:r w:rsidRPr="00935B39">
        <w:rPr>
          <w:i/>
        </w:rPr>
        <w:t>probe trials (no US trials), with pause onsets (green asterisks) and offsets (red asterisks) found by the algorithm. The blue verticals mark the CS onset time, and the US onset time during training. The CS-US interval was 0.</w:t>
      </w:r>
      <w:r>
        <w:rPr>
          <w:i/>
        </w:rPr>
        <w:t>3</w:t>
      </w:r>
      <w:r w:rsidRPr="00935B39">
        <w:rPr>
          <w:i/>
        </w:rPr>
        <w:t xml:space="preserve"> s, </w:t>
      </w:r>
      <w:r>
        <w:rPr>
          <w:i/>
        </w:rPr>
        <w:t>as was</w:t>
      </w:r>
      <w:r w:rsidRPr="00935B39">
        <w:rPr>
          <w:i/>
        </w:rPr>
        <w:t xml:space="preserve"> the CS duration</w:t>
      </w:r>
      <w:r>
        <w:rPr>
          <w:i/>
        </w:rPr>
        <w:t>. Thus, for this cell CS offset during training coincided with US onset</w:t>
      </w:r>
      <w:r w:rsidRPr="00935B39">
        <w:rPr>
          <w:i/>
        </w:rPr>
        <w:t xml:space="preserve">. </w:t>
      </w:r>
      <w:r w:rsidRPr="00935B39">
        <w:rPr>
          <w:b/>
          <w:i/>
        </w:rPr>
        <w:t xml:space="preserve">b-d. </w:t>
      </w:r>
      <w:r w:rsidRPr="00935B39">
        <w:rPr>
          <w:i/>
        </w:rPr>
        <w:t xml:space="preserve">Probability distribution functions </w:t>
      </w:r>
      <w:r w:rsidR="00BA1B1B">
        <w:rPr>
          <w:i/>
        </w:rPr>
        <w:t>before, during</w:t>
      </w:r>
      <w:r w:rsidRPr="00935B39">
        <w:rPr>
          <w:i/>
        </w:rPr>
        <w:t xml:space="preserve"> and </w:t>
      </w:r>
      <w:r w:rsidR="00BA1B1B">
        <w:rPr>
          <w:i/>
        </w:rPr>
        <w:t xml:space="preserve">after the </w:t>
      </w:r>
      <w:r w:rsidRPr="00935B39">
        <w:rPr>
          <w:i/>
        </w:rPr>
        <w:t>CS.</w:t>
      </w:r>
      <w:r>
        <w:rPr>
          <w:i/>
        </w:rPr>
        <w:t xml:space="preserve"> For a second example from this group, see Figure 1.</w:t>
      </w:r>
    </w:p>
    <w:p w14:paraId="4774CF82" w14:textId="511EB3C2" w:rsidR="00341C79" w:rsidRDefault="00341C79" w:rsidP="0047409D">
      <w:pPr>
        <w:pStyle w:val="p2"/>
        <w:ind w:firstLine="360"/>
      </w:pPr>
      <w:r w:rsidRPr="00341C79">
        <w:t xml:space="preserve">Figure </w:t>
      </w:r>
      <w:r w:rsidR="005B7BF1">
        <w:t>2</w:t>
      </w:r>
      <w:r w:rsidR="004A2F3F">
        <w:t>0</w:t>
      </w:r>
      <w:r>
        <w:t xml:space="preserve"> gives scatter plots of the pause-on latencies</w:t>
      </w:r>
      <w:r w:rsidR="004B2F21">
        <w:t>,</w:t>
      </w:r>
      <w:r>
        <w:t xml:space="preserve"> </w:t>
      </w:r>
      <w:r w:rsidR="004B2F21">
        <w:t xml:space="preserve">the </w:t>
      </w:r>
      <w:r w:rsidR="00EA50ED">
        <w:t>pause-off latencies</w:t>
      </w:r>
      <w:r w:rsidR="004B2F21">
        <w:t xml:space="preserve"> and the pause widths</w:t>
      </w:r>
      <w:r w:rsidR="00EA50ED">
        <w:t xml:space="preserve"> </w:t>
      </w:r>
      <w:r>
        <w:t xml:space="preserve">(top panel) and their coefficients of variation (bottom panel). </w:t>
      </w:r>
      <w:r w:rsidR="004B2F21">
        <w:t>As previously explained, t</w:t>
      </w:r>
      <w:r>
        <w:t>o the extent that the variation is time-scale invariant</w:t>
      </w:r>
      <w:r w:rsidR="00BA1B1B">
        <w:t>—</w:t>
      </w:r>
      <w:r w:rsidR="00BA1B1B">
        <w:lastRenderedPageBreak/>
        <w:t xml:space="preserve">that is, </w:t>
      </w:r>
      <w:r>
        <w:t xml:space="preserve">to the </w:t>
      </w:r>
      <w:r w:rsidR="004B2F21">
        <w:t>extent that these measures obey</w:t>
      </w:r>
      <w:r>
        <w:t xml:space="preserve"> Weber’s Law</w:t>
      </w:r>
      <w:r w:rsidR="00BA1B1B">
        <w:t xml:space="preserve">—the </w:t>
      </w:r>
      <w:proofErr w:type="spellStart"/>
      <w:r>
        <w:t>CoV</w:t>
      </w:r>
      <w:proofErr w:type="spellEnd"/>
      <w:r>
        <w:t xml:space="preserve"> will be constant. Figure </w:t>
      </w:r>
      <w:r w:rsidR="004B2F21">
        <w:t>2</w:t>
      </w:r>
      <w:r w:rsidR="004A2F3F">
        <w:t>1</w:t>
      </w:r>
      <w:r>
        <w:t xml:space="preserve"> plots the pairwise correlations for 4 pause statistics: pause-on latency, pause-off latency, pause width, and the </w:t>
      </w:r>
      <w:r w:rsidR="004B2F21">
        <w:t>longest within-pause</w:t>
      </w:r>
      <w:r>
        <w:t xml:space="preserve"> inter-spike interval.</w:t>
      </w:r>
    </w:p>
    <w:p w14:paraId="491744C3" w14:textId="50EADFB7" w:rsidR="00815DF3" w:rsidRDefault="00E2126E" w:rsidP="00E2126E">
      <w:pPr>
        <w:pStyle w:val="p1"/>
      </w:pPr>
      <w:r>
        <w:rPr>
          <w:noProof/>
        </w:rPr>
        <w:drawing>
          <wp:inline distT="0" distB="0" distL="0" distR="0" wp14:anchorId="5D95426D" wp14:editId="6A2D5A34">
            <wp:extent cx="4817533" cy="33274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ParFibScatterOnOffWidth&amp;CoVs.pdf"/>
                    <pic:cNvPicPr/>
                  </pic:nvPicPr>
                  <pic:blipFill rotWithShape="1">
                    <a:blip r:embed="rId30">
                      <a:extLst>
                        <a:ext uri="{28A0092B-C50C-407E-A947-70E740481C1C}">
                          <a14:useLocalDpi xmlns:a14="http://schemas.microsoft.com/office/drawing/2010/main" val="0"/>
                        </a:ext>
                      </a:extLst>
                    </a:blip>
                    <a:srcRect l="4474" t="27904" r="7713" b="25228"/>
                    <a:stretch/>
                  </pic:blipFill>
                  <pic:spPr bwMode="auto">
                    <a:xfrm>
                      <a:off x="0" y="0"/>
                      <a:ext cx="4817728" cy="33275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F10514" w14:textId="19A0477B" w:rsidR="00815DF3" w:rsidRDefault="00815DF3" w:rsidP="00991C24">
      <w:pPr>
        <w:pStyle w:val="p1"/>
        <w:rPr>
          <w:i/>
        </w:rPr>
      </w:pPr>
      <w:r w:rsidRPr="00815DF3">
        <w:rPr>
          <w:b/>
        </w:rPr>
        <w:t xml:space="preserve">Figure </w:t>
      </w:r>
      <w:r w:rsidR="005B7BF1">
        <w:rPr>
          <w:b/>
        </w:rPr>
        <w:t>2</w:t>
      </w:r>
      <w:r w:rsidR="004A2F3F">
        <w:rPr>
          <w:b/>
        </w:rPr>
        <w:t>0</w:t>
      </w:r>
      <w:r>
        <w:t xml:space="preserve">. </w:t>
      </w:r>
      <w:r w:rsidRPr="00991C24">
        <w:rPr>
          <w:i/>
        </w:rPr>
        <w:t xml:space="preserve">Mean pause-onset latencies as a function of the CS-US interval during training (upper panel) and the </w:t>
      </w:r>
      <w:proofErr w:type="spellStart"/>
      <w:r w:rsidRPr="00991C24">
        <w:rPr>
          <w:i/>
        </w:rPr>
        <w:t>CoVs</w:t>
      </w:r>
      <w:proofErr w:type="spellEnd"/>
      <w:r w:rsidRPr="00991C24">
        <w:rPr>
          <w:i/>
        </w:rPr>
        <w:t xml:space="preserve"> in the onset latencies as a function of the CS-US interval (bottom panel).</w:t>
      </w:r>
      <w:r w:rsidR="00EA50ED" w:rsidRPr="00991C24">
        <w:rPr>
          <w:i/>
        </w:rPr>
        <w:t xml:space="preserve"> The flat </w:t>
      </w:r>
      <w:proofErr w:type="spellStart"/>
      <w:r w:rsidR="00EA50ED" w:rsidRPr="00991C24">
        <w:rPr>
          <w:i/>
        </w:rPr>
        <w:t>CoV</w:t>
      </w:r>
      <w:proofErr w:type="spellEnd"/>
      <w:r w:rsidR="00EA50ED" w:rsidRPr="00991C24">
        <w:rPr>
          <w:i/>
        </w:rPr>
        <w:t xml:space="preserve"> plot implies that the variability scales with the mean (Weber’s Law, </w:t>
      </w:r>
      <w:r w:rsidR="005564EE">
        <w:rPr>
          <w:i/>
        </w:rPr>
        <w:t xml:space="preserve">an aspect of </w:t>
      </w:r>
      <w:r w:rsidR="00EA50ED" w:rsidRPr="00991C24">
        <w:rPr>
          <w:i/>
        </w:rPr>
        <w:t>the time-scale invariance property seen in the timing of conditioned behavior).</w:t>
      </w:r>
    </w:p>
    <w:p w14:paraId="68EA7B98" w14:textId="75D5B696" w:rsidR="00E2126E" w:rsidRDefault="005B7BF1" w:rsidP="00E2126E">
      <w:pPr>
        <w:pStyle w:val="p1"/>
      </w:pPr>
      <w:r>
        <w:rPr>
          <w:noProof/>
        </w:rPr>
        <w:drawing>
          <wp:anchor distT="0" distB="0" distL="114300" distR="114300" simplePos="0" relativeHeight="251660288" behindDoc="0" locked="0" layoutInCell="1" allowOverlap="1" wp14:anchorId="640DB7FC" wp14:editId="7508109F">
            <wp:simplePos x="0" y="0"/>
            <wp:positionH relativeFrom="margin">
              <wp:posOffset>2459627</wp:posOffset>
            </wp:positionH>
            <wp:positionV relativeFrom="margin">
              <wp:posOffset>5415190</wp:posOffset>
            </wp:positionV>
            <wp:extent cx="3089910" cy="378460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sParamsCorrelations.pdf"/>
                    <pic:cNvPicPr/>
                  </pic:nvPicPr>
                  <pic:blipFill rotWithShape="1">
                    <a:blip r:embed="rId31">
                      <a:extLst>
                        <a:ext uri="{28A0092B-C50C-407E-A947-70E740481C1C}">
                          <a14:useLocalDpi xmlns:a14="http://schemas.microsoft.com/office/drawing/2010/main" val="0"/>
                        </a:ext>
                      </a:extLst>
                    </a:blip>
                    <a:srcRect l="18827" t="23015" r="24841" b="23676"/>
                    <a:stretch/>
                  </pic:blipFill>
                  <pic:spPr bwMode="auto">
                    <a:xfrm>
                      <a:off x="0" y="0"/>
                      <a:ext cx="3089910" cy="3784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48E1F53" w14:textId="77777777" w:rsidR="0034588C" w:rsidRDefault="0034588C" w:rsidP="00991C24">
      <w:pPr>
        <w:pStyle w:val="p1"/>
        <w:rPr>
          <w:b/>
        </w:rPr>
      </w:pPr>
    </w:p>
    <w:p w14:paraId="2F83E27A" w14:textId="6CE3EC26" w:rsidR="006676ED" w:rsidRPr="00341C79" w:rsidRDefault="00770CC8" w:rsidP="00991C24">
      <w:pPr>
        <w:pStyle w:val="p1"/>
      </w:pPr>
      <w:r w:rsidRPr="00C718BE">
        <w:rPr>
          <w:b/>
        </w:rPr>
        <w:t xml:space="preserve">Figure </w:t>
      </w:r>
      <w:r w:rsidR="004B2F21">
        <w:rPr>
          <w:b/>
        </w:rPr>
        <w:t>2</w:t>
      </w:r>
      <w:r w:rsidR="00EB4962">
        <w:rPr>
          <w:b/>
        </w:rPr>
        <w:t>1</w:t>
      </w:r>
      <w:r>
        <w:t xml:space="preserve">. </w:t>
      </w:r>
      <w:r w:rsidR="00C718BE" w:rsidRPr="00991C24">
        <w:rPr>
          <w:i/>
        </w:rPr>
        <w:t>The pairwise correlations of 4 pause parameters: pause-on latency</w:t>
      </w:r>
      <w:r w:rsidR="00C718BE">
        <w:t xml:space="preserve"> (</w:t>
      </w:r>
      <w:r w:rsidR="00C718BE">
        <w:rPr>
          <w:rFonts w:ascii="Times New Roman" w:hAnsi="Times New Roman"/>
        </w:rPr>
        <w:t>↑</w:t>
      </w:r>
      <w:r w:rsidR="00C718BE">
        <w:t xml:space="preserve">), </w:t>
      </w:r>
      <w:r w:rsidR="00C718BE" w:rsidRPr="00991C24">
        <w:rPr>
          <w:i/>
        </w:rPr>
        <w:t>pause-off latency</w:t>
      </w:r>
      <w:r w:rsidR="00C718BE">
        <w:t xml:space="preserve"> (</w:t>
      </w:r>
      <w:r w:rsidR="00C718BE">
        <w:rPr>
          <w:rFonts w:ascii="Times New Roman" w:hAnsi="Times New Roman"/>
        </w:rPr>
        <w:t>↓</w:t>
      </w:r>
      <w:r w:rsidR="00C718BE">
        <w:t xml:space="preserve">), </w:t>
      </w:r>
      <w:r w:rsidR="004B2F21" w:rsidRPr="00991C24">
        <w:rPr>
          <w:i/>
        </w:rPr>
        <w:t>longest within-pause</w:t>
      </w:r>
      <w:r w:rsidR="00C718BE" w:rsidRPr="00991C24">
        <w:rPr>
          <w:i/>
        </w:rPr>
        <w:t xml:space="preserve"> inter-spike interval</w:t>
      </w:r>
      <w:r w:rsidR="00991C24">
        <w:t xml:space="preserve"> (M)</w:t>
      </w:r>
      <w:r w:rsidR="00C718BE">
        <w:t xml:space="preserve"> </w:t>
      </w:r>
      <w:r w:rsidR="00C718BE" w:rsidRPr="00991C24">
        <w:rPr>
          <w:i/>
        </w:rPr>
        <w:t>and pause width</w:t>
      </w:r>
      <w:r w:rsidR="00C718BE">
        <w:t xml:space="preserve"> (W).</w:t>
      </w:r>
      <w:r w:rsidR="00F11FA6">
        <w:t xml:space="preserve"> </w:t>
      </w:r>
      <w:r w:rsidR="00F11FA6">
        <w:rPr>
          <w:i/>
        </w:rPr>
        <w:t>The pattern seen here is the same as is seen in Figure 15.</w:t>
      </w:r>
      <w:r w:rsidR="006676ED" w:rsidRPr="00341C79">
        <w:br w:type="page"/>
      </w:r>
    </w:p>
    <w:p w14:paraId="523C6C52" w14:textId="2C6B5093" w:rsidR="00354336" w:rsidRDefault="0098629F" w:rsidP="0047409D">
      <w:pPr>
        <w:pStyle w:val="p2"/>
        <w:ind w:firstLine="360"/>
      </w:pPr>
      <w:r>
        <w:lastRenderedPageBreak/>
        <w:t xml:space="preserve">The general conclusion from this experiment is that when the CS signal arriving at the Purkinje cell is produced by direct pulsatile electrical stimulation of the </w:t>
      </w:r>
      <w:r w:rsidR="0061510E">
        <w:t xml:space="preserve">immediately </w:t>
      </w:r>
      <w:r>
        <w:t>presynaptic afferents to the Purkinje cell, the quantitative characteristics of the pause are the same as when the pause is conditioned to a sensory CS</w:t>
      </w:r>
      <w:r w:rsidR="0061510E">
        <w:t xml:space="preserve"> (stimulation of the dorsum of the paw)</w:t>
      </w:r>
      <w:r>
        <w:t>.</w:t>
      </w:r>
      <w:r w:rsidR="00354336">
        <w:t xml:space="preserve"> This </w:t>
      </w:r>
      <w:r w:rsidR="00F11FA6">
        <w:t xml:space="preserve">conclusion </w:t>
      </w:r>
      <w:r w:rsidR="008365A8">
        <w:t>strongly suggests</w:t>
      </w:r>
      <w:r w:rsidR="00354336">
        <w:t xml:space="preserve"> that mechanisms intrinsic to the Purkinje cell itself determine the quantitative properties of the learned pause in its firing triggered by the onset of parallel fiber input</w:t>
      </w:r>
      <w:r w:rsidR="008365A8">
        <w:t>, because the pause is in every way the same under</w:t>
      </w:r>
      <w:r w:rsidR="00684FC0">
        <w:t xml:space="preserve"> </w:t>
      </w:r>
      <w:r w:rsidR="008365A8">
        <w:t>conditions where it is unlikely that there is any time-varying input to the Purkinje cell.</w:t>
      </w:r>
    </w:p>
    <w:p w14:paraId="0B4FE1B4" w14:textId="77777777" w:rsidR="00354336" w:rsidRPr="00B22490" w:rsidRDefault="00354336" w:rsidP="00354336">
      <w:pPr>
        <w:pStyle w:val="p1"/>
        <w:jc w:val="center"/>
        <w:rPr>
          <w:b/>
        </w:rPr>
      </w:pPr>
      <w:r>
        <w:rPr>
          <w:b/>
        </w:rPr>
        <w:t>General Discussion</w:t>
      </w:r>
    </w:p>
    <w:p w14:paraId="7231F7CD" w14:textId="5B28D4A2" w:rsidR="00354336" w:rsidRPr="00ED1D2C" w:rsidRDefault="00923DA9" w:rsidP="00354336">
      <w:pPr>
        <w:pStyle w:val="p1"/>
        <w:rPr>
          <w:b/>
          <w:bCs/>
          <w:iCs/>
        </w:rPr>
      </w:pPr>
      <w:r w:rsidRPr="00ED1D2C">
        <w:rPr>
          <w:b/>
          <w:bCs/>
          <w:iCs/>
        </w:rPr>
        <w:t>Agree</w:t>
      </w:r>
      <w:r w:rsidR="00844BDD" w:rsidRPr="00ED1D2C">
        <w:rPr>
          <w:b/>
          <w:bCs/>
          <w:iCs/>
        </w:rPr>
        <w:t>ment Between Behavioral Measurements</w:t>
      </w:r>
      <w:r w:rsidRPr="00ED1D2C">
        <w:rPr>
          <w:b/>
          <w:bCs/>
          <w:iCs/>
        </w:rPr>
        <w:t xml:space="preserve"> and Cellular Mea</w:t>
      </w:r>
      <w:r w:rsidR="00844BDD" w:rsidRPr="00ED1D2C">
        <w:rPr>
          <w:b/>
          <w:bCs/>
          <w:iCs/>
        </w:rPr>
        <w:t>surements</w:t>
      </w:r>
    </w:p>
    <w:p w14:paraId="2472B854" w14:textId="31C861E2" w:rsidR="00844BDD" w:rsidRDefault="00844BDD" w:rsidP="00354336">
      <w:pPr>
        <w:pStyle w:val="p1"/>
      </w:pPr>
      <w:r>
        <w:t xml:space="preserve">When attempting to establish the material basis for a mechanism known only from its behavioral effects, it is essential to establish a quantitative correspondence between properties of that mechanism established </w:t>
      </w:r>
      <w:r w:rsidR="00A972BF">
        <w:t>by</w:t>
      </w:r>
      <w:r>
        <w:t xml:space="preserve"> </w:t>
      </w:r>
      <w:r w:rsidR="00034B1D">
        <w:t>measurements</w:t>
      </w:r>
      <w:r>
        <w:t xml:space="preserve"> </w:t>
      </w:r>
      <w:r w:rsidR="00034B1D">
        <w:t>based</w:t>
      </w:r>
      <w:r>
        <w:t xml:space="preserve"> only on </w:t>
      </w:r>
      <w:r w:rsidR="008933C0">
        <w:t>its</w:t>
      </w:r>
      <w:r>
        <w:t xml:space="preserve"> </w:t>
      </w:r>
      <w:r w:rsidR="00A972BF">
        <w:t>behavioral</w:t>
      </w:r>
      <w:r>
        <w:t xml:space="preserve"> effects and properties measured by </w:t>
      </w:r>
      <w:r w:rsidR="007B44A4">
        <w:t>“</w:t>
      </w:r>
      <w:r w:rsidR="00A972BF">
        <w:t xml:space="preserve">more direct” </w:t>
      </w:r>
      <w:r>
        <w:t xml:space="preserve">non-behavioral means that bring one closer to the </w:t>
      </w:r>
      <w:r w:rsidR="007B44A4">
        <w:t xml:space="preserve">presumed locus of the </w:t>
      </w:r>
      <w:r w:rsidR="009E4D5F">
        <w:t>unknown</w:t>
      </w:r>
      <w:r>
        <w:t xml:space="preserve"> mechanism. For example, when Du </w:t>
      </w:r>
      <w:proofErr w:type="spellStart"/>
      <w:r>
        <w:t>Bois-Reymond</w:t>
      </w:r>
      <w:proofErr w:type="spellEnd"/>
      <w:r>
        <w:t xml:space="preserve"> asserted that the “action current”</w:t>
      </w:r>
      <w:r w:rsidR="00BC5ED8">
        <w:t xml:space="preserve"> (now called the action potential)</w:t>
      </w:r>
      <w:r w:rsidR="00D9690E">
        <w:t>, which</w:t>
      </w:r>
      <w:r>
        <w:t xml:space="preserve"> he had discovered in nerve</w:t>
      </w:r>
      <w:r w:rsidR="00D9690E">
        <w:t>,</w:t>
      </w:r>
      <w:r>
        <w:t xml:space="preserve"> was the physical realization of the nerve impulse</w:t>
      </w:r>
      <w:r w:rsidR="00D9690E">
        <w:t xml:space="preserve"> </w:t>
      </w:r>
      <w:r w:rsidR="00D9690E">
        <w:fldChar w:fldCharType="begin"/>
      </w:r>
      <w:r w:rsidR="00AF29D0">
        <w:instrText xml:space="preserve"> ADDIN EN.CITE &lt;EndNote&gt;&lt;Cite&gt;&lt;Author&gt;Du Bois-Reymond&lt;/Author&gt;&lt;Year&gt;1848&lt;/Year&gt;&lt;RecNum&gt;5779&lt;/RecNum&gt;&lt;DisplayText&gt;(Du Bois-Reymond, 1848)&lt;/DisplayText&gt;&lt;record&gt;&lt;rec-number&gt;5779&lt;/rec-number&gt;&lt;foreign-keys&gt;&lt;key app="EN" db-id="9aaa999r8se0xoe2rzlvsepae0vdt0zsef2v" timestamp="0"&gt;5779&lt;/key&gt;&lt;/foreign-keys&gt;&lt;ref-type name="Book"&gt;6&lt;/ref-type&gt;&lt;contributors&gt;&lt;authors&gt;&lt;author&gt;Du Bois-Reymond, E.&lt;/author&gt;&lt;/authors&gt;&lt;/contributors&gt;&lt;titles&gt;&lt;title&gt;Untersuchungen über thierische Elektricität&lt;/title&gt;&lt;/titles&gt;&lt;dates&gt;&lt;year&gt;1848&lt;/year&gt;&lt;/dates&gt;&lt;pub-location&gt;Berlin&lt;/pub-location&gt;&lt;publisher&gt;Reimer&lt;/publisher&gt;&lt;urls&gt;&lt;/urls&gt;&lt;/record&gt;&lt;/Cite&gt;&lt;/EndNote&gt;</w:instrText>
      </w:r>
      <w:r w:rsidR="00D9690E">
        <w:fldChar w:fldCharType="separate"/>
      </w:r>
      <w:r w:rsidR="00034B1D">
        <w:rPr>
          <w:noProof/>
        </w:rPr>
        <w:t>(Du Bois-Reymond, 1848)</w:t>
      </w:r>
      <w:r w:rsidR="00D9690E">
        <w:fldChar w:fldCharType="end"/>
      </w:r>
      <w:r>
        <w:t xml:space="preserve">, it was clear </w:t>
      </w:r>
      <w:r w:rsidR="00BC5ED8">
        <w:t>that</w:t>
      </w:r>
      <w:r w:rsidR="008933C0">
        <w:t>,</w:t>
      </w:r>
      <w:r w:rsidR="00BC5ED8">
        <w:t xml:space="preserve"> </w:t>
      </w:r>
      <w:r w:rsidR="00A972BF">
        <w:t xml:space="preserve">for his hypothesis to be true, the velocity of the action potential had </w:t>
      </w:r>
      <w:r w:rsidR="00D9690E">
        <w:t xml:space="preserve">to be the same as the velocity of the nerve impulse. </w:t>
      </w:r>
      <w:r w:rsidR="007B44A4">
        <w:t xml:space="preserve">At about the same time as Du </w:t>
      </w:r>
      <w:proofErr w:type="spellStart"/>
      <w:r w:rsidR="007B44A4">
        <w:t>Bois-Reymond</w:t>
      </w:r>
      <w:proofErr w:type="spellEnd"/>
      <w:r w:rsidR="007B44A4">
        <w:t xml:space="preserve"> </w:t>
      </w:r>
      <w:r w:rsidR="004968A0">
        <w:t>did</w:t>
      </w:r>
      <w:r w:rsidR="007B44A4">
        <w:t xml:space="preserve"> his electrophysiological </w:t>
      </w:r>
      <w:r w:rsidR="008933C0">
        <w:t>work</w:t>
      </w:r>
      <w:r w:rsidR="007B44A4">
        <w:t xml:space="preserve">, </w:t>
      </w:r>
      <w:r w:rsidR="00D9690E">
        <w:t>Helmholtz, his friend and colleague in the laboratory of Johannes Müller,</w:t>
      </w:r>
      <w:r w:rsidR="00BC5ED8">
        <w:t xml:space="preserve"> </w:t>
      </w:r>
      <w:r w:rsidR="00F043D8">
        <w:t>measured the velocity of the nerve impulse in frog motor nerve and human sensory nerve</w:t>
      </w:r>
      <w:r w:rsidR="00394970">
        <w:t xml:space="preserve"> </w:t>
      </w:r>
      <w:r w:rsidR="00394970">
        <w:fldChar w:fldCharType="begin"/>
      </w:r>
      <w:r w:rsidR="00394970">
        <w:instrText xml:space="preserve"> ADDIN EN.CITE &lt;EndNote&gt;&lt;Cite&gt;&lt;Author&gt;Helmholtz&lt;/Author&gt;&lt;Year&gt;1850&lt;/Year&gt;&lt;RecNum&gt;11232&lt;/RecNum&gt;&lt;DisplayText&gt;(Helmholtz, 1850, 1852)&lt;/DisplayText&gt;&lt;record&gt;&lt;rec-number&gt;11232&lt;/rec-number&gt;&lt;foreign-keys&gt;&lt;key app="EN" db-id="9aaa999r8se0xoe2rzlvsepae0vdt0zsef2v" timestamp="1540327774"&gt;11232&lt;/key&gt;&lt;/foreign-keys&gt;&lt;ref-type name="Journal Article"&gt;17&lt;/ref-type&gt;&lt;contributors&gt;&lt;authors&gt;&lt;author&gt;Helmholtz, H.&lt;/author&gt;&lt;/authors&gt;&lt;/contributors&gt;&lt;titles&gt;&lt;title&gt;Messungen über den zeitlichen Verlauf der Zuckung animalischer Muskeln und die Fortpflanzungsgeschwindigkeit der Reizung in den Nerven&lt;/title&gt;&lt;secondary-title&gt;Archiv für Anatomie, Physiologie und wissenschaftliche Medicin.&lt;/secondary-title&gt;&lt;/titles&gt;&lt;periodical&gt;&lt;full-title&gt;Archiv für Anatomie, Physiologie und wissenschaftliche Medicin.&lt;/full-title&gt;&lt;/periodical&gt;&lt;pages&gt; 276-364&lt;/pages&gt;&lt;volume&gt; 17&lt;/volume&gt;&lt;dates&gt;&lt;year&gt;1850&lt;/year&gt;&lt;/dates&gt;&lt;urls&gt;&lt;/urls&gt;&lt;/record&gt;&lt;/Cite&gt;&lt;Cite&gt;&lt;Author&gt;Helmholtz&lt;/Author&gt;&lt;Year&gt;1852&lt;/Year&gt;&lt;RecNum&gt;3002&lt;/RecNum&gt;&lt;record&gt;&lt;rec-number&gt;3002&lt;/rec-number&gt;&lt;foreign-keys&gt;&lt;key app="EN" db-id="9aaa999r8se0xoe2rzlvsepae0vdt0zsef2v" timestamp="0"&gt;3002&lt;/key&gt;&lt;/foreign-keys&gt;&lt;ref-type name="Journal Article"&gt;17&lt;/ref-type&gt;&lt;contributors&gt;&lt;authors&gt;&lt;author&gt;Helmholtz, H.&lt;/author&gt;&lt;/authors&gt;&lt;/contributors&gt;&lt;titles&gt;&lt;title&gt;Messungen über Fortpflanzungsgeschwindigkeit der Reizung in den Nerven&lt;/title&gt;&lt;secondary-title&gt;Archiv für Anatomie, Physiologie, und wissenschaftliche Medizin&lt;/secondary-title&gt;&lt;/titles&gt;&lt;pages&gt;199-216&lt;/pages&gt;&lt;volume&gt;19&lt;/volume&gt;&lt;dates&gt;&lt;year&gt;1852&lt;/year&gt;&lt;/dates&gt;&lt;urls&gt;&lt;/urls&gt;&lt;/record&gt;&lt;/Cite&gt;&lt;/EndNote&gt;</w:instrText>
      </w:r>
      <w:r w:rsidR="00394970">
        <w:fldChar w:fldCharType="separate"/>
      </w:r>
      <w:r w:rsidR="00394970">
        <w:rPr>
          <w:noProof/>
        </w:rPr>
        <w:t>(Helmholtz, 1850, 1852)</w:t>
      </w:r>
      <w:r w:rsidR="00394970">
        <w:fldChar w:fldCharType="end"/>
      </w:r>
      <w:r w:rsidR="00F043D8">
        <w:t xml:space="preserve">, </w:t>
      </w:r>
      <w:r w:rsidR="004B3563">
        <w:t>us</w:t>
      </w:r>
      <w:r w:rsidR="00F043D8">
        <w:t>ing</w:t>
      </w:r>
      <w:r w:rsidR="004B3563">
        <w:t xml:space="preserve"> the difference in reaction time method, which remains a staple of cognitive neuroscience</w:t>
      </w:r>
      <w:r w:rsidR="00394970">
        <w:t xml:space="preserve"> </w:t>
      </w:r>
      <w:r w:rsidR="00394970">
        <w:fldChar w:fldCharType="begin"/>
      </w:r>
      <w:r w:rsidR="00394970">
        <w:instrText xml:space="preserve"> ADDIN EN.CITE &lt;EndNote&gt;&lt;Cite&gt;&lt;Author&gt;Luce&lt;/Author&gt;&lt;Year&gt;1991&lt;/Year&gt;&lt;RecNum&gt;11155&lt;/RecNum&gt;&lt;DisplayText&gt;(Luce, 1991)&lt;/DisplayText&gt;&lt;record&gt;&lt;rec-number&gt;11155&lt;/rec-number&gt;&lt;foreign-keys&gt;&lt;key app="EN" db-id="9aaa999r8se0xoe2rzlvsepae0vdt0zsef2v" timestamp="1534989239"&gt;11155&lt;/key&gt;&lt;/foreign-keys&gt;&lt;ref-type name="Book"&gt;6&lt;/ref-type&gt;&lt;contributors&gt;&lt;authors&gt;&lt;author&gt;Luce, R. D.&lt;/author&gt;&lt;/authors&gt;&lt;/contributors&gt;&lt;titles&gt;&lt;title&gt;Response times: their role in inferring elementary mental organization&lt;/title&gt;&lt;/titles&gt;&lt;pages&gt;562&lt;/pages&gt;&lt;dates&gt;&lt;year&gt;1991&lt;/year&gt;&lt;/dates&gt;&lt;pub-location&gt;New York&lt;/pub-location&gt;&lt;publisher&gt;Oxford University Press&lt;/publisher&gt;&lt;urls&gt;&lt;/urls&gt;&lt;/record&gt;&lt;/Cite&gt;&lt;/EndNote&gt;</w:instrText>
      </w:r>
      <w:r w:rsidR="00394970">
        <w:fldChar w:fldCharType="separate"/>
      </w:r>
      <w:r w:rsidR="00394970">
        <w:rPr>
          <w:noProof/>
        </w:rPr>
        <w:t>(Luce, 1991)</w:t>
      </w:r>
      <w:r w:rsidR="00394970">
        <w:fldChar w:fldCharType="end"/>
      </w:r>
      <w:r w:rsidR="00394970">
        <w:t>.</w:t>
      </w:r>
      <w:r w:rsidR="004B3563">
        <w:t xml:space="preserve"> </w:t>
      </w:r>
      <w:r w:rsidR="007B44A4">
        <w:t xml:space="preserve">In 1871, a student of Du </w:t>
      </w:r>
      <w:proofErr w:type="spellStart"/>
      <w:r w:rsidR="007B44A4">
        <w:t>Bois-Reymond</w:t>
      </w:r>
      <w:proofErr w:type="spellEnd"/>
      <w:r w:rsidR="007B44A4">
        <w:t xml:space="preserve"> did the behavioral measurements and the electrophysiological measurements on the same preparation</w:t>
      </w:r>
      <w:r w:rsidR="008933C0">
        <w:t xml:space="preserve"> (the frog sciatic-gastrocnemius preparation)</w:t>
      </w:r>
      <w:r w:rsidR="007B44A4">
        <w:t xml:space="preserve"> and found the</w:t>
      </w:r>
      <w:r w:rsidR="004B3563">
        <w:t xml:space="preserve"> velocities</w:t>
      </w:r>
      <w:r w:rsidR="007B44A4">
        <w:t xml:space="preserve"> to be the same within the errors of measurement </w:t>
      </w:r>
      <w:r w:rsidR="007B44A4">
        <w:fldChar w:fldCharType="begin"/>
      </w:r>
      <w:r w:rsidR="007B44A4">
        <w:instrText xml:space="preserve"> ADDIN EN.CITE &lt;EndNote&gt;&lt;Cite&gt;&lt;Author&gt;Bernstein&lt;/Author&gt;&lt;Year&gt;1871&lt;/Year&gt;&lt;RecNum&gt;2998&lt;/RecNum&gt;&lt;DisplayText&gt;(Bernstein, 1871)&lt;/DisplayText&gt;&lt;record&gt;&lt;rec-number&gt;2998&lt;/rec-number&gt;&lt;foreign-keys&gt;&lt;key app="EN" db-id="9aaa999r8se0xoe2rzlvsepae0vdt0zsef2v" timestamp="0"&gt;2998&lt;/key&gt;&lt;/foreign-keys&gt;&lt;ref-type name="Book"&gt;6&lt;/ref-type&gt;&lt;contributors&gt;&lt;authors&gt;&lt;author&gt;Bernstein, J.&lt;/author&gt;&lt;/authors&gt;&lt;/contributors&gt;&lt;titles&gt;&lt;title&gt;Untersuchungen über den Erregungsvorgang in Nerven- und Muskelsysteme&lt;/title&gt;&lt;/titles&gt;&lt;dates&gt;&lt;year&gt;1871&lt;/year&gt;&lt;/dates&gt;&lt;pub-location&gt;Heidelberg&lt;/pub-location&gt;&lt;publisher&gt;Winter&lt;/publisher&gt;&lt;urls&gt;&lt;/urls&gt;&lt;/record&gt;&lt;/Cite&gt;&lt;/EndNote&gt;</w:instrText>
      </w:r>
      <w:r w:rsidR="007B44A4">
        <w:fldChar w:fldCharType="separate"/>
      </w:r>
      <w:r w:rsidR="007B44A4">
        <w:rPr>
          <w:noProof/>
        </w:rPr>
        <w:t>(Bernstein, 1871)</w:t>
      </w:r>
      <w:r w:rsidR="007B44A4">
        <w:fldChar w:fldCharType="end"/>
      </w:r>
      <w:r w:rsidR="004B3563">
        <w:t>, as required by his advisor’s hypothesis.</w:t>
      </w:r>
    </w:p>
    <w:p w14:paraId="59EA0F69" w14:textId="43B8199A" w:rsidR="004B3563" w:rsidRDefault="004B3563" w:rsidP="009149A3">
      <w:pPr>
        <w:pStyle w:val="p2"/>
        <w:ind w:firstLine="360"/>
      </w:pPr>
      <w:r>
        <w:t>In attempting to establish the material basis of memory, the same considerations apply</w:t>
      </w:r>
      <w:r w:rsidR="00927CF4">
        <w:t xml:space="preserve"> </w:t>
      </w:r>
      <w:r w:rsidR="00927CF4">
        <w:fldChar w:fldCharType="begin"/>
      </w:r>
      <w:r w:rsidR="00927CF4">
        <w:instrText xml:space="preserve"> ADDIN EN.CITE &lt;EndNote&gt;&lt;Cite&gt;&lt;Author&gt;Gallistel&lt;/Author&gt;&lt;Year&gt;1981&lt;/Year&gt;&lt;RecNum&gt;6661&lt;/RecNum&gt;&lt;DisplayText&gt;(C.R. Gallistel, Shizgal, &amp;amp; Yeomans, 1981)&lt;/DisplayText&gt;&lt;record&gt;&lt;rec-number&gt;6661&lt;/rec-number&gt;&lt;foreign-keys&gt;&lt;key app="EN" db-id="9aaa999r8se0xoe2rzlvsepae0vdt0zsef2v" timestamp="0"&gt;6661&lt;/key&gt;&lt;/foreign-keys&gt;&lt;ref-type name="Journal Article"&gt;17&lt;/ref-type&gt;&lt;contributors&gt;&lt;authors&gt;&lt;author&gt;Gallistel, C.R.&lt;/author&gt;&lt;author&gt;Shizgal, Peter&lt;/author&gt;&lt;author&gt;Yeomans, John S.&lt;/author&gt;&lt;/authors&gt;&lt;/contributors&gt;&lt;auth-address&gt;R&lt;/auth-address&gt;&lt;titles&gt;&lt;title&gt;A portrait of the substrate for self-stimulation&lt;/title&gt;&lt;secondary-title&gt;Psychological Review&lt;/secondary-title&gt;&lt;/titles&gt;&lt;periodical&gt;&lt;full-title&gt;Psychological Review&lt;/full-title&gt;&lt;/periodical&gt;&lt;pages&gt;228-273&lt;/pages&gt;&lt;volume&gt;88&lt;/volume&gt;&lt;number&gt;3&lt;/number&gt;&lt;keywords&gt;&lt;keyword&gt;*Axons&lt;/keyword&gt;&lt;keyword&gt;*Electrical Brain Stimulation&lt;/keyword&gt;&lt;keyword&gt;*Neurons&lt;/keyword&gt;&lt;keyword&gt;*Rewards&lt;/keyword&gt;&lt;keyword&gt;*Self Stimulation&lt;/keyword&gt;&lt;keyword&gt;Animal Motivation&lt;/keyword&gt;&lt;keyword&gt;Rats&lt;/keyword&gt;&lt;keyword&gt;Electrophysiology [2530].&lt;/keyword&gt;&lt;keyword&gt;Animal.&lt;/keyword&gt;&lt;/keywords&gt;&lt;dates&gt;&lt;year&gt;1981&lt;/year&gt;&lt;pub-dates&gt;&lt;date&gt;May&lt;/date&gt;&lt;/pub-dates&gt;&lt;/dates&gt;&lt;urls&gt;&lt;/urls&gt;&lt;/record&gt;&lt;/Cite&gt;&lt;/EndNote&gt;</w:instrText>
      </w:r>
      <w:r w:rsidR="00927CF4">
        <w:fldChar w:fldCharType="separate"/>
      </w:r>
      <w:r w:rsidR="00927CF4">
        <w:rPr>
          <w:noProof/>
        </w:rPr>
        <w:t>(Gallistel, Shizgal, &amp; Yeomans, 1981)</w:t>
      </w:r>
      <w:r w:rsidR="00927CF4">
        <w:fldChar w:fldCharType="end"/>
      </w:r>
      <w:r>
        <w:t xml:space="preserve">: the quantitative properties of a putative cellular level manifestation of </w:t>
      </w:r>
      <w:r w:rsidR="008933C0">
        <w:t>the engram</w:t>
      </w:r>
      <w:r>
        <w:t xml:space="preserve"> must align with the quantitative properties established by behavioral experiment. </w:t>
      </w:r>
      <w:r w:rsidR="008365A8">
        <w:t>E</w:t>
      </w:r>
      <w:r>
        <w:t>lectrophysiologically measured synaptic plasticity fail</w:t>
      </w:r>
      <w:r w:rsidR="008365A8">
        <w:t>s</w:t>
      </w:r>
      <w:r>
        <w:t xml:space="preserve"> to satisfy</w:t>
      </w:r>
      <w:r w:rsidR="00034B1D">
        <w:t xml:space="preserve"> this requirement</w:t>
      </w:r>
      <w:r w:rsidR="004968A0">
        <w:t xml:space="preserve">: No measured property of Long Term Potentiation (LTP), Long Term Depotentiation (LTD) or Spike Timing Dependent Plasticity (STDP) corresponds to any behaviorally measured property of associative learning </w:t>
      </w:r>
      <w:r w:rsidR="004968A0">
        <w:fldChar w:fldCharType="begin"/>
      </w:r>
      <w:r w:rsidR="004968A0">
        <w:instrText xml:space="preserve"> ADDIN EN.CITE &lt;EndNote&gt;&lt;Cite&gt;&lt;Author&gt;Gallistel&lt;/Author&gt;&lt;Year&gt;2013&lt;/Year&gt;&lt;RecNum&gt;9531&lt;/RecNum&gt;&lt;DisplayText&gt;(C. R. Gallistel &amp;amp; Matzel, 2013)&lt;/DisplayText&gt;&lt;record&gt;&lt;rec-number&gt;9531&lt;/rec-number&gt;&lt;foreign-keys&gt;&lt;key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4968A0">
        <w:fldChar w:fldCharType="separate"/>
      </w:r>
      <w:r w:rsidR="004968A0">
        <w:rPr>
          <w:noProof/>
        </w:rPr>
        <w:t>(Gallistel &amp; Matzel, 2013)</w:t>
      </w:r>
      <w:r w:rsidR="004968A0">
        <w:fldChar w:fldCharType="end"/>
      </w:r>
      <w:r w:rsidR="004968A0">
        <w:t>.</w:t>
      </w:r>
    </w:p>
    <w:p w14:paraId="21D7CD79" w14:textId="08BAFAB2" w:rsidR="00AE76C8" w:rsidRDefault="00034B1D" w:rsidP="009149A3">
      <w:pPr>
        <w:pStyle w:val="p2"/>
        <w:ind w:firstLine="360"/>
      </w:pPr>
      <w:r>
        <w:t xml:space="preserve">The only electrophysiologically </w:t>
      </w:r>
      <w:r w:rsidR="008365A8">
        <w:t>measurable</w:t>
      </w:r>
      <w:r>
        <w:t xml:space="preserve"> phenomenon whose quantitative properties align with the behaviorally established properties of </w:t>
      </w:r>
      <w:r w:rsidR="0062267A">
        <w:t xml:space="preserve">the corresponding </w:t>
      </w:r>
      <w:r>
        <w:t xml:space="preserve">associative learning </w:t>
      </w:r>
      <w:r w:rsidR="0062267A">
        <w:t xml:space="preserve">phenomenon </w:t>
      </w:r>
      <w:r>
        <w:t>is the condition</w:t>
      </w:r>
      <w:r w:rsidR="00BA1B1B">
        <w:t>al</w:t>
      </w:r>
      <w:r>
        <w:t xml:space="preserve"> pause in the spontaneous firing of </w:t>
      </w:r>
      <w:r w:rsidR="001B0A8C">
        <w:t xml:space="preserve">the </w:t>
      </w:r>
      <w:r>
        <w:t>cerebellar Purkinje cell</w:t>
      </w:r>
      <w:r w:rsidR="0062267A">
        <w:t>s</w:t>
      </w:r>
      <w:r w:rsidR="00910EC2">
        <w:t>, the cells</w:t>
      </w:r>
      <w:r w:rsidR="0062267A">
        <w:t xml:space="preserve"> that have been shown to control the timing of the condition</w:t>
      </w:r>
      <w:r w:rsidR="00BA1B1B">
        <w:t>al</w:t>
      </w:r>
      <w:r w:rsidR="0062267A">
        <w:t xml:space="preserve"> eyeblink </w:t>
      </w:r>
      <w:r w:rsidR="0062267A">
        <w:fldChar w:fldCharType="begin"/>
      </w:r>
      <w:r w:rsidR="002943D8">
        <w:instrText xml:space="preserve"> ADDIN EN.CITE &lt;EndNote&gt;&lt;Cite&gt;&lt;Author&gt;Heiney&lt;/Author&gt;&lt;Year&gt;2014&lt;/Year&gt;&lt;RecNum&gt;11643&lt;/RecNum&gt;&lt;DisplayText&gt;(Heiney et al., 2014; Johansson et al., 2016)&lt;/DisplayText&gt;&lt;record&gt;&lt;rec-number&gt;11643&lt;/rec-number&gt;&lt;foreign-keys&gt;&lt;key app="EN" db-id="9aaa999r8se0xoe2rzlvsepae0vdt0zsef2v" timestamp="1566852184"&gt;11643&lt;/key&gt;&lt;/foreign-keys&gt;&lt;ref-type name="Journal Article"&gt;17&lt;/ref-type&gt;&lt;contributors&gt;&lt;authors&gt;&lt;author&gt;Heiney, S.A.&lt;/author&gt;&lt;author&gt;Kim, J.&lt;/author&gt;&lt;author&gt;Augustine, G.J.&lt;/author&gt;&lt;author&gt;Medina, J. F. &lt;/author&gt;&lt;/authors&gt;&lt;/contributors&gt;&lt;titles&gt;&lt;title&gt;Precise control of movement kinematics by optogenetic inhibition of  Purkinje cell activity&lt;/title&gt;&lt;secondary-title&gt;The Journal Neuroscience&lt;/secondary-title&gt;&lt;/titles&gt;&lt;periodical&gt;&lt;full-title&gt;The Journal Neuroscience&lt;/full-title&gt;&lt;/periodical&gt;&lt;pages&gt;2321-2330&lt;/pages&gt;&lt;volume&gt;34&lt;/volume&gt;&lt;dates&gt;&lt;year&gt;2014&lt;/year&gt;&lt;/dates&gt;&lt;urls&gt;&lt;/urls&gt;&lt;/record&gt;&lt;/Cite&gt;&lt;Cite&gt;&lt;Author&gt;Johansson&lt;/Author&gt;&lt;Year&gt;2016&lt;/Year&gt;&lt;RecNum&gt;10521&lt;/RecNum&gt;&lt;record&gt;&lt;rec-number&gt;10521&lt;/rec-number&gt;&lt;foreign-keys&gt;&lt;key app="EN" db-id="9aaa999r8se0xoe2rzlvsepae0vdt0zsef2v" timestamp="1479938712"&gt;10521&lt;/key&gt;&lt;/foreign-keys&gt;&lt;ref-type name="Journal Article"&gt;17&lt;/ref-type&gt;&lt;contributors&gt;&lt;authors&gt;&lt;author&gt;Johansson, F.&lt;/author&gt;&lt;author&gt;Hesslow, G.&lt;/author&gt;&lt;author&gt;Medina, J.F.&lt;/author&gt;&lt;/authors&gt;&lt;/contributors&gt;&lt;titles&gt;&lt;title&gt;Mechanisms for motor timing in the cerebellar cortex&lt;/title&gt;&lt;secondary-title&gt;Current Opinion in Behavioral Science&lt;/secondary-title&gt;&lt;/titles&gt;&lt;periodical&gt;&lt;full-title&gt;Current Opinion in Behavioral Science&lt;/full-title&gt;&lt;/periodical&gt;&lt;pages&gt;53-59&lt;/pages&gt;&lt;volume&gt;8&lt;/volume&gt;&lt;dates&gt;&lt;year&gt;2016&lt;/year&gt;&lt;/dates&gt;&lt;urls&gt;&lt;/urls&gt;&lt;electronic-resource-num&gt;10.1016/j.cobeha.2016.01.013&lt;/electronic-resource-num&gt;&lt;/record&gt;&lt;/Cite&gt;&lt;/EndNote&gt;</w:instrText>
      </w:r>
      <w:r w:rsidR="0062267A">
        <w:fldChar w:fldCharType="separate"/>
      </w:r>
      <w:r w:rsidR="002943D8">
        <w:rPr>
          <w:noProof/>
        </w:rPr>
        <w:t>(Heiney et al., 2014; Johansson et al., 2016)</w:t>
      </w:r>
      <w:r w:rsidR="0062267A">
        <w:fldChar w:fldCharType="end"/>
      </w:r>
      <w:r w:rsidR="0062267A">
        <w:t>.</w:t>
      </w:r>
      <w:r w:rsidR="00046C91">
        <w:t xml:space="preserve"> </w:t>
      </w:r>
      <w:r w:rsidR="00AE76C8">
        <w:t xml:space="preserve"> </w:t>
      </w:r>
      <w:r w:rsidR="00FB72EC">
        <w:t xml:space="preserve">Jirenhed </w:t>
      </w:r>
      <w:r w:rsidR="00FB72EC">
        <w:lastRenderedPageBreak/>
        <w:t xml:space="preserve">and Hesslow </w:t>
      </w:r>
      <w:r w:rsidR="00FB72EC">
        <w:fldChar w:fldCharType="begin"/>
      </w:r>
      <w:r w:rsidR="00FB72EC">
        <w:instrText xml:space="preserve"> ADDIN EN.CITE &lt;EndNote&gt;&lt;Cite ExcludeAuth="1"&gt;&lt;Author&gt;Jirenhed&lt;/Author&gt;&lt;Year&gt;2016&lt;/Year&gt;&lt;RecNum&gt;10550&lt;/RecNum&gt;&lt;DisplayText&gt;(2016)&lt;/DisplayText&gt;&lt;record&gt;&lt;rec-number&gt;10550&lt;/rec-number&gt;&lt;foreign-keys&gt;&lt;key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FB72EC">
        <w:fldChar w:fldCharType="separate"/>
      </w:r>
      <w:r w:rsidR="00FB72EC">
        <w:rPr>
          <w:noProof/>
        </w:rPr>
        <w:t>(2016)</w:t>
      </w:r>
      <w:r w:rsidR="00FB72EC">
        <w:fldChar w:fldCharType="end"/>
      </w:r>
      <w:r w:rsidR="00FB72EC">
        <w:t xml:space="preserve"> review and document the following quantitative correspondences: </w:t>
      </w:r>
      <w:r w:rsidR="002021AF">
        <w:t xml:space="preserve">The numbers of trials required for </w:t>
      </w:r>
      <w:r w:rsidR="00FB72EC">
        <w:t>the acquisition of the condition</w:t>
      </w:r>
      <w:r w:rsidR="00BA1B1B">
        <w:t>al</w:t>
      </w:r>
      <w:r w:rsidR="00FB72EC">
        <w:t xml:space="preserve"> response (CR) fall</w:t>
      </w:r>
      <w:r w:rsidR="00F57067">
        <w:t>, in both cases,</w:t>
      </w:r>
      <w:r w:rsidR="00FB72EC">
        <w:t xml:space="preserve"> within the same range, as do the numbers required for its extinction. In the cellular preparation as in the</w:t>
      </w:r>
      <w:r w:rsidR="00F57067">
        <w:t xml:space="preserve"> behavior of the</w:t>
      </w:r>
      <w:r w:rsidR="00FB72EC">
        <w:t xml:space="preserve"> intact subject, CS-US intervals shorter than 80-100 ms do not induce a CR. In both, reacquisition of the CR following its extinction occurs much more rapidly than the original acquisition. </w:t>
      </w:r>
      <w:r w:rsidR="004908C9">
        <w:t xml:space="preserve">Preliminary results obtained by one of us (Johansson) suggest that lengthening the intertrial interval causes the CR to appear after fewer trials, as it does </w:t>
      </w:r>
      <w:r w:rsidR="00F57067">
        <w:t>for the behavioral CR in</w:t>
      </w:r>
      <w:r w:rsidR="004908C9">
        <w:t xml:space="preserve"> the intact rabbit </w:t>
      </w:r>
      <w:r w:rsidR="004908C9">
        <w:fldChar w:fldCharType="begin"/>
      </w:r>
      <w:r w:rsidR="004908C9">
        <w:instrText xml:space="preserve"> ADDIN EN.CITE &lt;EndNote&gt;&lt;Cite&gt;&lt;Author&gt;Gallistel&lt;/Author&gt;&lt;Year&gt;2000&lt;/Year&gt;&lt;RecNum&gt;6610&lt;/RecNum&gt;&lt;Suffix&gt;`, Figure 10&lt;/Suffix&gt;&lt;DisplayText&gt;(C.R. Gallistel &amp;amp; Gibbon, 2000, Figure 10)&lt;/DisplayText&gt;&lt;record&gt;&lt;rec-number&gt;6610&lt;/rec-number&gt;&lt;foreign-keys&gt;&lt;key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4908C9">
        <w:fldChar w:fldCharType="separate"/>
      </w:r>
      <w:r w:rsidR="004908C9">
        <w:rPr>
          <w:noProof/>
        </w:rPr>
        <w:t>(Gallistel &amp; Gibbon, 2000, Figure 10)</w:t>
      </w:r>
      <w:r w:rsidR="004908C9">
        <w:fldChar w:fldCharType="end"/>
      </w:r>
      <w:r w:rsidR="004908C9">
        <w:t>. And, of course, the timing of the cellular CR depends on the CS-US interval in the same way as does the timing of the behavioral CR</w:t>
      </w:r>
      <w:r w:rsidR="008365A8">
        <w:t>, and the offset of the conditional pause occurs at approximately the latency at which the US is expected.</w:t>
      </w:r>
    </w:p>
    <w:p w14:paraId="05603D70" w14:textId="76458695" w:rsidR="006A3C06" w:rsidRPr="0097640A" w:rsidRDefault="00046C91" w:rsidP="009149A3">
      <w:pPr>
        <w:pStyle w:val="p2"/>
        <w:ind w:firstLine="360"/>
      </w:pPr>
      <w:r>
        <w:t>The results we here report add to th</w:t>
      </w:r>
      <w:r w:rsidR="00AE76C8">
        <w:t>e</w:t>
      </w:r>
      <w:r>
        <w:t xml:space="preserve"> list</w:t>
      </w:r>
      <w:r w:rsidR="00AE76C8">
        <w:t xml:space="preserve"> of quantitative correspondences</w:t>
      </w:r>
      <w:r>
        <w:t xml:space="preserve">. They show that the </w:t>
      </w:r>
      <w:proofErr w:type="spellStart"/>
      <w:r>
        <w:t>CoV</w:t>
      </w:r>
      <w:proofErr w:type="spellEnd"/>
      <w:r>
        <w:t xml:space="preserve"> for the offset latency in the condition</w:t>
      </w:r>
      <w:r w:rsidR="009A2F0F">
        <w:t>al</w:t>
      </w:r>
      <w:r>
        <w:t xml:space="preserve"> firing pause </w:t>
      </w:r>
      <w:r w:rsidR="005B2F12">
        <w:t>of Purkinje cells in the C3 microzone of the decerebrate ferret</w:t>
      </w:r>
      <w:r w:rsidR="0097640A">
        <w:t xml:space="preserve">—see bottom middle panels of Figures 11 and </w:t>
      </w:r>
      <w:r w:rsidR="000D3837">
        <w:t>2</w:t>
      </w:r>
      <w:r w:rsidR="00EB4962">
        <w:t>0</w:t>
      </w:r>
      <w:r w:rsidR="0097640A">
        <w:t>,  median .22 (IQI = .18 .29)—</w:t>
      </w:r>
      <w:r w:rsidR="005B2F12">
        <w:t xml:space="preserve"> </w:t>
      </w:r>
      <w:r w:rsidR="00D63799">
        <w:t xml:space="preserve">overlaps the range observed in the </w:t>
      </w:r>
      <w:r w:rsidR="00F57067">
        <w:t xml:space="preserve">CR of the </w:t>
      </w:r>
      <w:r w:rsidR="00D63799">
        <w:t>intact rabbit</w:t>
      </w:r>
      <w:r w:rsidR="00AE76C8">
        <w:t xml:space="preserve"> </w:t>
      </w:r>
      <w:r w:rsidR="00AE76C8">
        <w:fldChar w:fldCharType="begin"/>
      </w:r>
      <w:r w:rsidR="00613606">
        <w:instrText xml:space="preserve"> ADDIN EN.CITE &lt;EndNote&gt;&lt;Cite&gt;&lt;Author&gt;White&lt;/Author&gt;&lt;Year&gt;2000&lt;/Year&gt;&lt;RecNum&gt;4684&lt;/RecNum&gt;&lt;DisplayText&gt;(White et al., 2000)&lt;/DisplayText&gt;&lt;record&gt;&lt;rec-number&gt;4684&lt;/rec-number&gt;&lt;foreign-keys&gt;&lt;key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sidR="00AE76C8">
        <w:fldChar w:fldCharType="separate"/>
      </w:r>
      <w:r w:rsidR="00613606">
        <w:rPr>
          <w:noProof/>
        </w:rPr>
        <w:t>(White et al., 2000)</w:t>
      </w:r>
      <w:r w:rsidR="00AE76C8">
        <w:fldChar w:fldCharType="end"/>
      </w:r>
      <w:r w:rsidR="00D63799">
        <w:t xml:space="preserve">, which is </w:t>
      </w:r>
      <w:r w:rsidR="0097640A">
        <w:t>0.12 (SD = .045)</w:t>
      </w:r>
      <w:r>
        <w:t>.</w:t>
      </w:r>
      <w:r w:rsidR="005B2F12">
        <w:t xml:space="preserve"> </w:t>
      </w:r>
      <w:r w:rsidR="0097640A">
        <w:t xml:space="preserve"> </w:t>
      </w:r>
      <w:r w:rsidR="00AE76C8">
        <w:t>Give</w:t>
      </w:r>
      <w:r w:rsidR="00F57067">
        <w:t>n</w:t>
      </w:r>
      <w:r w:rsidR="00AE76C8">
        <w:t xml:space="preserve"> that t</w:t>
      </w:r>
      <w:r w:rsidR="0097640A">
        <w:t>he cellular data come from dec</w:t>
      </w:r>
      <w:r w:rsidR="00450D17">
        <w:t>e</w:t>
      </w:r>
      <w:r w:rsidR="0097640A">
        <w:t xml:space="preserve">rebrate ferrets while the behavioral data come from intact rabbits, this may perhaps be regarded as a reasonable correspondence. It is, however, clearly desirable that both the cellular and the behavioral measurements be made on the same preparations. </w:t>
      </w:r>
      <w:r w:rsidR="00705EF4">
        <w:t>Also</w:t>
      </w:r>
      <w:r w:rsidR="0097640A">
        <w:t xml:space="preserve">, of course, if the between-cell </w:t>
      </w:r>
      <w:r w:rsidR="00705EF4">
        <w:t>sources of variance</w:t>
      </w:r>
      <w:r w:rsidR="0097640A">
        <w:t xml:space="preserve"> are independent and </w:t>
      </w:r>
      <w:r w:rsidR="00705EF4">
        <w:t xml:space="preserve">if </w:t>
      </w:r>
      <w:r w:rsidR="0097640A">
        <w:t xml:space="preserve">the behavioral variance depends on the pooling of the signals from </w:t>
      </w:r>
      <w:r w:rsidR="0097640A">
        <w:rPr>
          <w:i/>
        </w:rPr>
        <w:t>n</w:t>
      </w:r>
      <w:r w:rsidR="0097640A">
        <w:t xml:space="preserve"> cells, then the behavioral standard deviation will be smaller than the cellular standard deviation by the square root of </w:t>
      </w:r>
      <w:r w:rsidR="0097640A">
        <w:rPr>
          <w:i/>
        </w:rPr>
        <w:t>n</w:t>
      </w:r>
      <w:r w:rsidR="0097640A">
        <w:t>.</w:t>
      </w:r>
    </w:p>
    <w:p w14:paraId="72E35DB0" w14:textId="77777777" w:rsidR="004B0EA3" w:rsidRPr="00ED1D2C" w:rsidRDefault="0098629F" w:rsidP="004B0EA3">
      <w:pPr>
        <w:pStyle w:val="p1"/>
        <w:rPr>
          <w:b/>
          <w:bCs/>
          <w:iCs/>
        </w:rPr>
      </w:pPr>
      <w:r>
        <w:t xml:space="preserve"> </w:t>
      </w:r>
      <w:r w:rsidR="004B0EA3" w:rsidRPr="00ED1D2C">
        <w:rPr>
          <w:b/>
          <w:bCs/>
          <w:iCs/>
        </w:rPr>
        <w:t>Is There an Engram Intrinsic to the Purkinje Cell?</w:t>
      </w:r>
    </w:p>
    <w:p w14:paraId="42665F57" w14:textId="083038AA" w:rsidR="000D3837" w:rsidRDefault="004B0EA3" w:rsidP="004B0EA3">
      <w:pPr>
        <w:pStyle w:val="p1"/>
      </w:pPr>
      <w:r>
        <w:t xml:space="preserve">The engram for </w:t>
      </w:r>
      <w:r w:rsidR="000D3837">
        <w:t>a</w:t>
      </w:r>
      <w:r>
        <w:t xml:space="preserve"> CS-US interval is </w:t>
      </w:r>
      <w:proofErr w:type="gramStart"/>
      <w:r>
        <w:t>an</w:t>
      </w:r>
      <w:proofErr w:type="gramEnd"/>
      <w:r>
        <w:t xml:space="preserve"> hypothesized physical change </w:t>
      </w:r>
      <w:r w:rsidR="00530135">
        <w:t>at the circuit and/or the molecular level of structure</w:t>
      </w:r>
      <w:r w:rsidR="000D3837">
        <w:t xml:space="preserve"> produced by the conditioning experience.</w:t>
      </w:r>
      <w:r w:rsidR="00530135">
        <w:t xml:space="preserve"> </w:t>
      </w:r>
      <w:r w:rsidR="008365A8">
        <w:t>The altered structure</w:t>
      </w:r>
      <w:r>
        <w:t xml:space="preserve"> encodes the duration of the interval</w:t>
      </w:r>
      <w:r w:rsidR="008365A8">
        <w:t xml:space="preserve"> in a</w:t>
      </w:r>
      <w:r w:rsidR="00813144">
        <w:t xml:space="preserve"> way that</w:t>
      </w:r>
      <w:r w:rsidR="008365A8">
        <w:t xml:space="preserve"> may be read on demand and may enter into computations with other remembered intervals. The hypothesized engram</w:t>
      </w:r>
      <w:r>
        <w:t xml:space="preserve"> explain</w:t>
      </w:r>
      <w:r w:rsidR="008365A8">
        <w:t>s</w:t>
      </w:r>
      <w:r>
        <w:t xml:space="preserve"> the well-established fact that the condition</w:t>
      </w:r>
      <w:r w:rsidR="00450D17">
        <w:t>al</w:t>
      </w:r>
      <w:r>
        <w:t xml:space="preserve"> response that emerges in Pavlovian and instrumental conditioning protocols is appropriately timed</w:t>
      </w:r>
      <w:r w:rsidR="000D3837">
        <w:t xml:space="preserve"> and the further fact that ratios and differences in protocol intervals are critical determinants of </w:t>
      </w:r>
      <w:r w:rsidR="008365A8">
        <w:t xml:space="preserve">the </w:t>
      </w:r>
      <w:r w:rsidR="000D3837">
        <w:t xml:space="preserve">conditioned behavior </w:t>
      </w:r>
      <w:r w:rsidR="000D3837">
        <w:fldChar w:fldCharType="begin">
          <w:fldData xml:space="preserve">PEVuZE5vdGU+PENpdGU+PEF1dGhvcj5BcmNlZGlhbm88L0F1dGhvcj48WWVhcj4yMDAyPC9ZZWFy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==
</w:fldData>
        </w:fldChar>
      </w:r>
      <w:r w:rsidR="004A2F3F">
        <w:instrText xml:space="preserve"> ADDIN EN.CITE </w:instrText>
      </w:r>
      <w:r w:rsidR="004A2F3F">
        <w:fldChar w:fldCharType="begin">
          <w:fldData xml:space="preserve">PEVuZE5vdGU+PENpdGU+PEF1dGhvcj5BcmNlZGlhbm88L0F1dGhvcj48WWVhcj4yMDAyPC9ZZWFy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==
</w:fldData>
        </w:fldChar>
      </w:r>
      <w:r w:rsidR="004A2F3F">
        <w:instrText xml:space="preserve"> ADDIN EN.CITE.DATA </w:instrText>
      </w:r>
      <w:r w:rsidR="004A2F3F">
        <w:fldChar w:fldCharType="end"/>
      </w:r>
      <w:r w:rsidR="000D3837">
        <w:fldChar w:fldCharType="separate"/>
      </w:r>
      <w:r w:rsidR="004A2F3F">
        <w:rPr>
          <w:noProof/>
        </w:rPr>
        <w:t>(Arcediano &amp; Miller, 2002; Balsam et al., 2010; Barnet, Cole, &amp; Miller, 1997; Denniston, Blaidsdell, &amp; Miller, 1998; Gallistel &amp; Gibbon, 2000; Kalmbach, Chun, Taylor, Gallistel, &amp; Balsam, 2019; Matzel, Held, &amp; Miller, 1988; Ward, Gallistel, &amp; Balsam, 2013; Ward et al., 2012)</w:t>
      </w:r>
      <w:r w:rsidR="000D3837">
        <w:fldChar w:fldCharType="end"/>
      </w:r>
      <w:r>
        <w:t>.</w:t>
      </w:r>
    </w:p>
    <w:p w14:paraId="178E2C97" w14:textId="48E597F2" w:rsidR="004B0EA3" w:rsidRDefault="004B0EA3" w:rsidP="000D3837">
      <w:pPr>
        <w:pStyle w:val="p1"/>
        <w:ind w:firstLine="360"/>
      </w:pPr>
      <w:r>
        <w:t xml:space="preserve">In most contemporary theorizing about the </w:t>
      </w:r>
      <w:r w:rsidR="00530135">
        <w:t>neurobiological mechanisms underlying the timing of condition</w:t>
      </w:r>
      <w:r w:rsidR="00450D17">
        <w:t>al</w:t>
      </w:r>
      <w:r w:rsidR="00530135">
        <w:t xml:space="preserve"> responses</w:t>
      </w:r>
      <w:r>
        <w:t xml:space="preserve">, there is no </w:t>
      </w:r>
      <w:r w:rsidR="004A2F3F">
        <w:t xml:space="preserve">such </w:t>
      </w:r>
      <w:r>
        <w:t xml:space="preserve">engram. In lieu of an engram, most contemporary theories posit the selective formation of associations between response-generating neurons and an appropriate set of temporal grandmother neurons or grandmother circuits </w:t>
      </w:r>
      <w:r>
        <w:fldChar w:fldCharType="begin">
          <w:fldData xml:space="preserve">PEVuZE5vdGU+PENpdGU+PEF1dGhvcj5NZWNrPC9BdXRob3I+PFllYXI+MjAwMzwvWWVhcj48UmVj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</w:fldData>
        </w:fldChar>
      </w:r>
      <w:r w:rsidR="0036704D">
        <w:instrText xml:space="preserve"> ADDIN EN.CITE </w:instrText>
      </w:r>
      <w:r w:rsidR="0036704D">
        <w:fldChar w:fldCharType="begin">
          <w:fldData xml:space="preserve">PEVuZE5vdGU+PENpdGU+PEF1dGhvcj5NZWNrPC9BdXRob3I+PFllYXI+MjAwMzwvWWVhcj48UmVj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</w:fldData>
        </w:fldChar>
      </w:r>
      <w:r w:rsidR="0036704D">
        <w:instrText xml:space="preserve"> ADDIN EN.CITE.DATA </w:instrText>
      </w:r>
      <w:r w:rsidR="0036704D">
        <w:fldChar w:fldCharType="end"/>
      </w:r>
      <w:r>
        <w:fldChar w:fldCharType="separate"/>
      </w:r>
      <w:r w:rsidR="0036704D">
        <w:rPr>
          <w:noProof/>
        </w:rPr>
        <w:t xml:space="preserve">(Bareš et al., 2018;  </w:t>
      </w:r>
      <w:r w:rsidR="0036704D">
        <w:rPr>
          <w:noProof/>
        </w:rPr>
        <w:lastRenderedPageBreak/>
        <w:t>Grossberg &amp; Schmajuk, 1991; Grossberg, 1991; Mauk &amp; Buonomano, 2004; Meck, 2003)</w:t>
      </w:r>
      <w:r>
        <w:fldChar w:fldCharType="end"/>
      </w:r>
      <w:r>
        <w:t xml:space="preserve">. In their most extreme form—in </w:t>
      </w:r>
      <w:proofErr w:type="spellStart"/>
      <w:r>
        <w:t>timerless</w:t>
      </w:r>
      <w:proofErr w:type="spellEnd"/>
      <w:r>
        <w:t xml:space="preserve"> timing theories—</w:t>
      </w:r>
      <w:r w:rsidR="00450D17">
        <w:t xml:space="preserve">even </w:t>
      </w:r>
      <w:r>
        <w:t xml:space="preserve">the temporal grandmother cells are dispensed with. </w:t>
      </w:r>
      <w:proofErr w:type="spellStart"/>
      <w:r>
        <w:t>Timerless</w:t>
      </w:r>
      <w:proofErr w:type="spellEnd"/>
      <w:r>
        <w:t xml:space="preserve"> timing theories posit only feed forward activities that culminate at different times because of the complex dynamics of neural circuits</w:t>
      </w:r>
      <w:r w:rsidR="00450D17">
        <w:t>. T</w:t>
      </w:r>
      <w:r>
        <w:t>he neurons</w:t>
      </w:r>
      <w:r w:rsidR="00530135">
        <w:t xml:space="preserve"> </w:t>
      </w:r>
      <w:r>
        <w:t>at the end of the appropriate chain—the neurons or neuronal ensembles that become active at the right time—becom</w:t>
      </w:r>
      <w:r w:rsidR="00B8687A">
        <w:t>e</w:t>
      </w:r>
      <w:r>
        <w:t xml:space="preserve"> selectively associated with the response-generating neurons </w:t>
      </w:r>
      <w:r>
        <w:fldChar w:fldCharType="begin"/>
      </w:r>
      <w:r>
        <w:instrText xml:space="preserve"> ADDIN EN.CITE &lt;EndNote&gt;&lt;Cite&gt;&lt;Author&gt;Hardy&lt;/Author&gt;&lt;Year&gt;2018&lt;/Year&gt;&lt;RecNum&gt;11093&lt;/RecNum&gt;&lt;DisplayText&gt;(Hardy &amp;amp; Buonomano, 2018)&lt;/DisplayText&gt;&lt;record&gt;&lt;rec-number&gt;11093&lt;/rec-number&gt;&lt;foreign-keys&gt;&lt;key app="EN" db-id="9aaa999r8se0xoe2rzlvsepae0vdt0zsef2v" timestamp="1527088783"&gt;11093&lt;/key&gt;&lt;/foreign-keys&gt;&lt;ref-type name="Journal Article"&gt;17&lt;/ref-type&gt;&lt;contributors&gt;&lt;authors&gt;&lt;author&gt;Hardy, N.&lt;/author&gt;&lt;author&gt;Buonomano, D.V.&lt;/author&gt;&lt;/authors&gt;&lt;/contributors&gt;&lt;titles&gt;&lt;title&gt;Encoding time in feedforward trajectories of a recurrent neural network model&lt;/title&gt;&lt;secondary-title&gt;Neural Computation&lt;/secondary-title&gt;&lt;/titles&gt;&lt;periodical&gt;&lt;full-title&gt;Neural Computation&lt;/full-title&gt;&lt;/periodical&gt;&lt;pages&gt;378-396&lt;/pages&gt;&lt;volume&gt;30&lt;/volume&gt;&lt;dates&gt;&lt;year&gt;2018&lt;/year&gt;&lt;/dates&gt;&lt;urls&gt;&lt;/urls&gt;&lt;/record&gt;&lt;/Cite&gt;&lt;/EndNote&gt;</w:instrText>
      </w:r>
      <w:r>
        <w:fldChar w:fldCharType="separate"/>
      </w:r>
      <w:r>
        <w:rPr>
          <w:noProof/>
        </w:rPr>
        <w:t>(Hardy &amp; Buonomano, 2018</w:t>
      </w:r>
      <w:r w:rsidR="00813144">
        <w:rPr>
          <w:noProof/>
        </w:rPr>
        <w:t>;</w:t>
      </w:r>
      <w:r w:rsidR="00485423">
        <w:rPr>
          <w:noProof/>
        </w:rPr>
        <w:t xml:space="preserve"> Medina &amp; Mauk, 2000</w:t>
      </w:r>
      <w:r>
        <w:rPr>
          <w:noProof/>
        </w:rPr>
        <w:t>)</w:t>
      </w:r>
      <w:r>
        <w:fldChar w:fldCharType="end"/>
      </w:r>
      <w:r>
        <w:t>.</w:t>
      </w:r>
    </w:p>
    <w:p w14:paraId="112AE89E" w14:textId="06CF2B9A" w:rsidR="00450D17" w:rsidRDefault="00B8687A" w:rsidP="009149A3">
      <w:pPr>
        <w:pStyle w:val="p2"/>
        <w:ind w:firstLine="360"/>
      </w:pPr>
      <w:r>
        <w:t>T</w:t>
      </w:r>
      <w:r w:rsidR="004B0EA3">
        <w:t xml:space="preserve">he experiments in which the CS signal is produced by </w:t>
      </w:r>
      <w:r w:rsidR="00530135">
        <w:t xml:space="preserve">direct </w:t>
      </w:r>
      <w:r w:rsidR="004B0EA3">
        <w:t xml:space="preserve">stimulation of the parallel fibers </w:t>
      </w:r>
      <w:r w:rsidR="00A1611C">
        <w:t>appears</w:t>
      </w:r>
      <w:r w:rsidR="004B0EA3">
        <w:t xml:space="preserve"> to rule out </w:t>
      </w:r>
      <w:proofErr w:type="spellStart"/>
      <w:r w:rsidR="004B0EA3">
        <w:t>engramless</w:t>
      </w:r>
      <w:proofErr w:type="spellEnd"/>
      <w:r w:rsidR="004B0EA3">
        <w:t xml:space="preserve"> models of timing.</w:t>
      </w:r>
      <w:r w:rsidR="00530135">
        <w:t xml:space="preserve"> The </w:t>
      </w:r>
      <w:r w:rsidR="00B733FF">
        <w:t xml:space="preserve">crucial </w:t>
      </w:r>
      <w:r w:rsidR="00530135">
        <w:t>assumption</w:t>
      </w:r>
      <w:r w:rsidR="00B733FF">
        <w:t xml:space="preserve"> in these experiments</w:t>
      </w:r>
      <w:r w:rsidR="00530135">
        <w:t xml:space="preserve"> is that </w:t>
      </w:r>
      <w:r w:rsidR="00A1611C">
        <w:t xml:space="preserve">the parallel fiber input </w:t>
      </w:r>
      <w:r w:rsidR="00450D17">
        <w:t xml:space="preserve">seen by the Purkinje cell </w:t>
      </w:r>
      <w:r w:rsidR="00A1611C">
        <w:t>directly reflects the train of evenly spaced stimulating pulses</w:t>
      </w:r>
      <w:r w:rsidR="00450D17">
        <w:t xml:space="preserve"> delivered to the parallel fibers.</w:t>
      </w:r>
      <w:r w:rsidR="00A1611C">
        <w:t xml:space="preserve"> </w:t>
      </w:r>
      <w:r w:rsidR="00450D17">
        <w:t>If that is the</w:t>
      </w:r>
      <w:r w:rsidR="00A1611C">
        <w:t xml:space="preserve"> case</w:t>
      </w:r>
      <w:r w:rsidR="00450D17">
        <w:t>,</w:t>
      </w:r>
      <w:r w:rsidR="00A1611C">
        <w:t xml:space="preserve"> the dynamics of presynaptic circuits are irrelevant</w:t>
      </w:r>
      <w:r w:rsidR="00450D17">
        <w:t>, because the experimenter has gained control of the relevant presynaptic input to the Purkinje cell</w:t>
      </w:r>
      <w:r w:rsidR="00A1611C">
        <w:t>.</w:t>
      </w:r>
      <w:r w:rsidR="005332F8">
        <w:t xml:space="preserve"> The signal that governs the timing of the pause arises within the </w:t>
      </w:r>
      <w:proofErr w:type="spellStart"/>
      <w:r w:rsidR="005332F8">
        <w:t>Pukinje</w:t>
      </w:r>
      <w:proofErr w:type="spellEnd"/>
      <w:r w:rsidR="005332F8">
        <w:t xml:space="preserve"> cell itself </w:t>
      </w:r>
      <w:r w:rsidR="005332F8">
        <w:fldChar w:fldCharType="begin"/>
      </w:r>
      <w:r w:rsidR="005332F8">
        <w:instrText xml:space="preserve"> ADDIN EN.CITE &lt;EndNote&gt;&lt;Cite&gt;&lt;Author&gt;Johansson&lt;/Author&gt;&lt;Year&gt;2019&lt;/Year&gt;&lt;RecNum&gt;11744&lt;/RecNum&gt;&lt;DisplayText&gt;(Johansson, 2019)&lt;/DisplayText&gt;&lt;record&gt;&lt;rec-number&gt;11744&lt;/rec-number&gt;&lt;foreign-keys&gt;&lt;key app="EN" db-id="9aaa999r8se0xoe2rzlvsepae0vdt0zsef2v" timestamp="1572974431"&gt;11744&lt;/key&gt;&lt;/foreign-keys&gt;&lt;ref-type name="Journal Article"&gt;17&lt;/ref-type&gt;&lt;contributors&gt;&lt;authors&gt;&lt;author&gt;Johansson, F.&lt;/author&gt;&lt;/authors&gt;&lt;/contributors&gt;&lt;titles&gt;&lt;title&gt;Intrinsic memory of temporal intervals in cerebellar Purkinje cells&lt;/title&gt;&lt;secondary-title&gt;Learning and Memory&lt;/secondary-title&gt;&lt;/titles&gt;&lt;periodical&gt;&lt;full-title&gt;Learning and Memory&lt;/full-title&gt;&lt;/periodical&gt;&lt;volume&gt;166&lt;/volume&gt;&lt;number&gt;December&lt;/number&gt;&lt;keywords&gt;&lt;keyword&gt;cell-intrinsic memory&lt;/keyword&gt;&lt;keyword&gt;intracellular memory&lt;/keyword&gt;&lt;/keywords&gt;&lt;dates&gt;&lt;year&gt;2019&lt;/year&gt;&lt;/dates&gt;&lt;urls&gt;&lt;/urls&gt;&lt;/record&gt;&lt;/Cite&gt;&lt;/EndNote&gt;</w:instrText>
      </w:r>
      <w:r w:rsidR="005332F8">
        <w:fldChar w:fldCharType="separate"/>
      </w:r>
      <w:r w:rsidR="005332F8">
        <w:rPr>
          <w:noProof/>
        </w:rPr>
        <w:t>(Johansson, 2019)</w:t>
      </w:r>
      <w:r w:rsidR="005332F8">
        <w:fldChar w:fldCharType="end"/>
      </w:r>
      <w:r w:rsidR="005332F8">
        <w:t>. The parallel fiber generates the signal by triggering the reading of the engram that encodes the interval.</w:t>
      </w:r>
    </w:p>
    <w:p w14:paraId="445155E0" w14:textId="2B02EB45" w:rsidR="004B0EA3" w:rsidRDefault="00A1611C" w:rsidP="009149A3">
      <w:pPr>
        <w:pStyle w:val="p2"/>
        <w:ind w:firstLine="360"/>
      </w:pPr>
      <w:r>
        <w:t xml:space="preserve">That parallel fiber input </w:t>
      </w:r>
      <w:r w:rsidR="005332F8">
        <w:t>evokes</w:t>
      </w:r>
      <w:r>
        <w:t xml:space="preserve"> the condition</w:t>
      </w:r>
      <w:r w:rsidR="005332F8">
        <w:t>al</w:t>
      </w:r>
      <w:r>
        <w:t xml:space="preserve"> pause </w:t>
      </w:r>
      <w:r w:rsidR="004A2F3F">
        <w:t xml:space="preserve">in the critical parallel-fiber-stimulation experiments </w:t>
      </w:r>
      <w:r>
        <w:t xml:space="preserve">is strongly implied by </w:t>
      </w:r>
      <w:r w:rsidR="005332F8">
        <w:t>two pharmacological results cited in our introduction: 1) B</w:t>
      </w:r>
      <w:r>
        <w:t>locking the mgluR7 receptor in the post-synaptic side of the parallel- fiber-to-Purkinje cell synapse blocks the pause</w:t>
      </w:r>
      <w:r w:rsidR="005332F8">
        <w:t>.</w:t>
      </w:r>
      <w:r>
        <w:t xml:space="preserve"> </w:t>
      </w:r>
      <w:r w:rsidR="005332F8">
        <w:t>2) B</w:t>
      </w:r>
      <w:r>
        <w:t>locking the known inhibitory inputs with doses of a general-purpose GABA blocker (gabazine), given in a dose that blocks the very strong inhibitory effect of off-beam stimulation</w:t>
      </w:r>
      <w:r w:rsidR="00B733FF">
        <w:t>, does not block the elicitation of the conditioned pause.</w:t>
      </w:r>
    </w:p>
    <w:p w14:paraId="78B4F8BA" w14:textId="3F828A3C" w:rsidR="00213027" w:rsidRDefault="00213027" w:rsidP="009149A3">
      <w:pPr>
        <w:pStyle w:val="p2"/>
        <w:ind w:firstLine="360"/>
      </w:pPr>
      <w:r>
        <w:t xml:space="preserve">Also relevant is that, to our knowledge, </w:t>
      </w:r>
      <w:r w:rsidR="005332F8">
        <w:t>neither the granule cells from which the parallel fibers originate, nor any other neurons in the</w:t>
      </w:r>
      <w:r>
        <w:t xml:space="preserve"> the cerebellum have been shown to exhibit the properties required of temporal grandmother cells.</w:t>
      </w:r>
    </w:p>
    <w:p w14:paraId="4F7AC634" w14:textId="77777777" w:rsidR="005332F8" w:rsidRDefault="00B733FF" w:rsidP="009149A3">
      <w:pPr>
        <w:pStyle w:val="p2"/>
        <w:ind w:firstLine="360"/>
      </w:pPr>
      <w:r>
        <w:t>Given the far-reaching implications</w:t>
      </w:r>
      <w:r w:rsidR="005332F8">
        <w:t xml:space="preserve"> for further research</w:t>
      </w:r>
      <w:r>
        <w:t xml:space="preserve"> of the conclusion that there is an engram for the CS-US interval intrinsic to an intracellular biochemical cascade that begins with the activation of the mgluR7 receptor, it is important to consider whether the experimental facts so far obtained might permit of an alternative conclusion.</w:t>
      </w:r>
    </w:p>
    <w:p w14:paraId="12ED855D" w14:textId="0F2677E5" w:rsidR="00B733FF" w:rsidRDefault="00B733FF" w:rsidP="009149A3">
      <w:pPr>
        <w:pStyle w:val="p2"/>
        <w:ind w:firstLine="360"/>
      </w:pPr>
      <w:r>
        <w:t xml:space="preserve">One such alternative might begin with the fact that direct stimulation of the parallel </w:t>
      </w:r>
      <w:proofErr w:type="gramStart"/>
      <w:r>
        <w:t>fibers</w:t>
      </w:r>
      <w:proofErr w:type="gramEnd"/>
      <w:r>
        <w:t xml:space="preserve"> triggers antidromic volleys as well as orthodromic volleys of action potentials. </w:t>
      </w:r>
      <w:r w:rsidR="00450D17">
        <w:t>Might these antidromic signals reach the Purkinje cell by some path other than the directly stimulated parallel fibers?</w:t>
      </w:r>
      <w:r>
        <w:t xml:space="preserve"> </w:t>
      </w:r>
      <w:r w:rsidR="005332F8">
        <w:t xml:space="preserve">Several colleagues have suggested this as an alternative explanation. </w:t>
      </w:r>
      <w:r w:rsidR="003B7E56">
        <w:t>We consider this possibility with reference to the diagram of cerebellar circuitry in Figure 2</w:t>
      </w:r>
      <w:r w:rsidR="00EB4962">
        <w:t>2</w:t>
      </w:r>
      <w:r w:rsidR="003B7E56">
        <w:t>.</w:t>
      </w:r>
      <w:r w:rsidR="004412BE">
        <w:t xml:space="preserve"> </w:t>
      </w:r>
    </w:p>
    <w:p w14:paraId="378D8489" w14:textId="54C70955" w:rsidR="00450D17" w:rsidRDefault="00450D17" w:rsidP="009149A3">
      <w:pPr>
        <w:pStyle w:val="p2"/>
        <w:ind w:firstLine="360"/>
      </w:pPr>
      <w:r>
        <w:t xml:space="preserve">Antidromic volleys in parallel fibers could excite Golgi cells, which are inhibitory interneurons. However, Golgi cells inhibit the granule cells, which are the source of the parallel fibers. They do not inhibit the Purkinje cells, so this antidromic pathway </w:t>
      </w:r>
      <w:r>
        <w:lastRenderedPageBreak/>
        <w:t>would appear to be a dead end so far as explaining the condition</w:t>
      </w:r>
      <w:r w:rsidR="00ED1D2C">
        <w:t>al</w:t>
      </w:r>
      <w:r>
        <w:t xml:space="preserve"> pause.</w:t>
      </w:r>
      <w:r w:rsidR="008B01C4">
        <w:t xml:space="preserve"> We know of no other way that an antidromic signal in a population of directly stimulated parallel fibers could reach a population of unstimulated parallel fibers (see Figure 22). </w:t>
      </w:r>
      <w:r w:rsidR="0011417F">
        <w:t>Thus, t</w:t>
      </w:r>
      <w:r w:rsidR="008B01C4">
        <w:t xml:space="preserve">he hypothesis that there </w:t>
      </w:r>
      <w:r w:rsidR="0011417F">
        <w:t>are</w:t>
      </w:r>
      <w:r w:rsidR="008B01C4">
        <w:t xml:space="preserve"> unstimulated granule cells excited by antidromic signals in the stimulated parallel fibers requires the postulation of an unknown pathway</w:t>
      </w:r>
      <w:r w:rsidR="0011417F">
        <w:t xml:space="preserve"> and</w:t>
      </w:r>
      <w:r w:rsidR="008B01C4">
        <w:t xml:space="preserve"> the postulation of </w:t>
      </w:r>
      <w:r w:rsidR="0011417F">
        <w:t xml:space="preserve">the requisite grandmother-cell dynamics for the unstimulated </w:t>
      </w:r>
      <w:r w:rsidR="008B01C4">
        <w:t>granule-cell</w:t>
      </w:r>
      <w:r w:rsidR="0011417F">
        <w:t>s</w:t>
      </w:r>
      <w:r w:rsidR="008B01C4">
        <w:t>.</w:t>
      </w:r>
      <w:r w:rsidR="0011417F">
        <w:t xml:space="preserve"> There is no evidence for either postulate.</w:t>
      </w:r>
    </w:p>
    <w:p w14:paraId="4B225097" w14:textId="46E8074A" w:rsidR="00450D17" w:rsidRDefault="00450D17" w:rsidP="009149A3">
      <w:pPr>
        <w:pStyle w:val="p2"/>
        <w:ind w:firstLine="360"/>
      </w:pPr>
      <w:r>
        <w:t xml:space="preserve">  Parallel fibers also excite stellate cells, which make inhibitory (GABAergic) synapses on the outer reaches of Purkinje cell dendrites. </w:t>
      </w:r>
      <w:r w:rsidR="00417769">
        <w:t>(</w:t>
      </w:r>
      <w:r>
        <w:t>This effect need not be considered antidromic.</w:t>
      </w:r>
      <w:r w:rsidR="00417769">
        <w:t>)</w:t>
      </w:r>
      <w:r>
        <w:t xml:space="preserve"> However, potentiation of the parallel-fiber-to-stellate -cell synapse cannot mediate the condition</w:t>
      </w:r>
      <w:r w:rsidR="00ED1D2C">
        <w:t>al</w:t>
      </w:r>
      <w:r>
        <w:t xml:space="preserve"> pause, because the climbing fiber does not innervate the stellate cell. That is, the stellate cell does not have</w:t>
      </w:r>
      <w:r w:rsidR="00B40332">
        <w:t xml:space="preserve"> direct</w:t>
      </w:r>
      <w:r>
        <w:t xml:space="preserve"> access to both the CS and the US signals. This access is essential to the conditioning of an appropriately timed pause.</w:t>
      </w:r>
      <w:r w:rsidR="00EA5B97">
        <w:t xml:space="preserve"> Instead their inputs </w:t>
      </w:r>
      <w:proofErr w:type="gramStart"/>
      <w:r w:rsidR="00EA5B97">
        <w:t>consists</w:t>
      </w:r>
      <w:proofErr w:type="gramEnd"/>
      <w:r w:rsidR="00EA5B97">
        <w:t xml:space="preserve"> of far fewer parallel fibers and excitation from multiple climbing fibers only through diffusion of spillover glutamate from climbing fibers that contact Purkinje cells (</w:t>
      </w:r>
      <w:proofErr w:type="spellStart"/>
      <w:r w:rsidR="00EA5B97">
        <w:t>Szapiro</w:t>
      </w:r>
      <w:proofErr w:type="spellEnd"/>
      <w:r w:rsidR="00EA5B97">
        <w:t xml:space="preserve"> &amp; Barbour, 2007). This is directly opposite to the Purkinje cell whose input architecture enables </w:t>
      </w:r>
      <w:r w:rsidR="00512D96">
        <w:t>more than 100,000</w:t>
      </w:r>
      <w:r w:rsidR="00EA5B97">
        <w:t xml:space="preserve"> different parallel fiber inputs to predict one and only one climbing fiber input.</w:t>
      </w:r>
    </w:p>
    <w:p w14:paraId="5BD28D8F" w14:textId="77777777" w:rsidR="00450D17" w:rsidRDefault="00450D17" w:rsidP="0037772B">
      <w:pPr>
        <w:pStyle w:val="p2"/>
      </w:pPr>
    </w:p>
    <w:p w14:paraId="7F46F6BE" w14:textId="77D78678" w:rsidR="003B7E56" w:rsidRDefault="007C454D" w:rsidP="003B7E56">
      <w:pPr>
        <w:pStyle w:val="p1"/>
      </w:pPr>
      <w:r>
        <w:rPr>
          <w:noProof/>
        </w:rPr>
        <w:drawing>
          <wp:inline distT="0" distB="0" distL="0" distR="0" wp14:anchorId="224EB437" wp14:editId="6D498D34">
            <wp:extent cx="5029200" cy="3731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d Cerebellar Circuitry.pdf"/>
                    <pic:cNvPicPr/>
                  </pic:nvPicPr>
                  <pic:blipFill rotWithShape="1">
                    <a:blip r:embed="rId32">
                      <a:extLst>
                        <a:ext uri="{28A0092B-C50C-407E-A947-70E740481C1C}">
                          <a14:useLocalDpi xmlns:a14="http://schemas.microsoft.com/office/drawing/2010/main" val="0"/>
                        </a:ext>
                      </a:extLst>
                    </a:blip>
                    <a:srcRect l="20988" t="1376" r="11413" b="24070"/>
                    <a:stretch/>
                  </pic:blipFill>
                  <pic:spPr bwMode="auto">
                    <a:xfrm>
                      <a:off x="0" y="0"/>
                      <a:ext cx="5030079" cy="37323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CF1897" w14:textId="09405C0A" w:rsidR="003B7E56" w:rsidRDefault="003B7E56" w:rsidP="003B7E56">
      <w:pPr>
        <w:pStyle w:val="p1"/>
        <w:rPr>
          <w:i/>
        </w:rPr>
      </w:pPr>
      <w:r w:rsidRPr="004412BE">
        <w:rPr>
          <w:b/>
        </w:rPr>
        <w:lastRenderedPageBreak/>
        <w:t>Figure 2</w:t>
      </w:r>
      <w:r w:rsidR="00EB4962">
        <w:rPr>
          <w:b/>
        </w:rPr>
        <w:t>2</w:t>
      </w:r>
      <w:r>
        <w:t xml:space="preserve">. </w:t>
      </w:r>
      <w:r w:rsidRPr="004412BE">
        <w:rPr>
          <w:i/>
        </w:rPr>
        <w:t>Cerebellar circuitry</w:t>
      </w:r>
      <w:r w:rsidR="004412BE">
        <w:t xml:space="preserve">. </w:t>
      </w:r>
      <w:r w:rsidR="004412BE" w:rsidRPr="004412BE">
        <w:rPr>
          <w:i/>
        </w:rPr>
        <w:t>Each parallel fiber contacts tens of thousands of Purkinje cells and each Purkinje cell receive</w:t>
      </w:r>
      <w:r w:rsidR="00450D17">
        <w:rPr>
          <w:i/>
        </w:rPr>
        <w:t>s</w:t>
      </w:r>
      <w:r w:rsidR="004412BE" w:rsidRPr="004412BE">
        <w:rPr>
          <w:i/>
        </w:rPr>
        <w:t xml:space="preserve"> input from hundreds of thousands of granule cells, but from</w:t>
      </w:r>
      <w:r w:rsidR="00450D17" w:rsidRPr="00450D17">
        <w:rPr>
          <w:i/>
        </w:rPr>
        <w:t xml:space="preserve"> </w:t>
      </w:r>
      <w:r w:rsidR="00450D17" w:rsidRPr="004412BE">
        <w:rPr>
          <w:i/>
        </w:rPr>
        <w:t>only</w:t>
      </w:r>
      <w:r w:rsidR="004412BE" w:rsidRPr="004412BE">
        <w:rPr>
          <w:i/>
        </w:rPr>
        <w:t xml:space="preserve"> one climbing fiber. The parallel fibers also make excitatory synapses on the stellate cells and on the Golgi cells. The basket cells make powerful inhibitory synapses on the Purkinje cell soma</w:t>
      </w:r>
      <w:r w:rsidR="004412BE" w:rsidRPr="00B64681">
        <w:rPr>
          <w:i/>
        </w:rPr>
        <w:t xml:space="preserve">; they get </w:t>
      </w:r>
      <w:r w:rsidR="004412BE" w:rsidRPr="009D31CB">
        <w:rPr>
          <w:i/>
          <w:rPrChange w:id="7" w:author="Charles Gallistel" w:date="2019-11-27T14:41:00Z">
            <w:rPr>
              <w:i/>
              <w:highlight w:val="yellow"/>
            </w:rPr>
          </w:rPrChange>
        </w:rPr>
        <w:t>their excitatory input from other Purkinje cells</w:t>
      </w:r>
      <w:r w:rsidR="004412BE" w:rsidRPr="004412BE">
        <w:rPr>
          <w:i/>
        </w:rPr>
        <w:t>.</w:t>
      </w:r>
      <w:r w:rsidR="00657F3E">
        <w:rPr>
          <w:i/>
        </w:rPr>
        <w:t xml:space="preserve"> Not shown are the </w:t>
      </w:r>
      <w:proofErr w:type="spellStart"/>
      <w:r w:rsidR="00657F3E">
        <w:rPr>
          <w:i/>
        </w:rPr>
        <w:t>Lugaro</w:t>
      </w:r>
      <w:proofErr w:type="spellEnd"/>
      <w:r w:rsidR="00657F3E">
        <w:rPr>
          <w:i/>
        </w:rPr>
        <w:t xml:space="preserve"> cells, which are excited by Purkinje cell collaterals and</w:t>
      </w:r>
      <w:r w:rsidR="001E6963">
        <w:rPr>
          <w:i/>
        </w:rPr>
        <w:t xml:space="preserve"> which</w:t>
      </w:r>
      <w:r w:rsidR="00657F3E">
        <w:rPr>
          <w:i/>
        </w:rPr>
        <w:t xml:space="preserve"> make inhibitory synapses on stellate cells, basket cells and Golgi cells.</w:t>
      </w:r>
      <w:r w:rsidR="001E6963">
        <w:rPr>
          <w:i/>
        </w:rPr>
        <w:t xml:space="preserve"> </w:t>
      </w:r>
    </w:p>
    <w:p w14:paraId="460466F4" w14:textId="3DB374E9" w:rsidR="000C5B5E" w:rsidRDefault="00ED1780" w:rsidP="009149A3">
      <w:pPr>
        <w:pStyle w:val="p2"/>
        <w:ind w:firstLine="360"/>
      </w:pPr>
      <w:r>
        <w:t xml:space="preserve">One might, however, entertain the following hypothesis: </w:t>
      </w:r>
      <w:r w:rsidR="00450D17">
        <w:t>Parallel fiber stimulation</w:t>
      </w:r>
      <w:r>
        <w:t xml:space="preserve"> excites a population of inhibitory stellate cells</w:t>
      </w:r>
      <w:r w:rsidR="00900C0D">
        <w:t>,</w:t>
      </w:r>
      <w:r w:rsidR="000B435B">
        <w:t xml:space="preserve"> antidromically or orthodromically or both</w:t>
      </w:r>
      <w:r w:rsidR="000C5B5E">
        <w:t>.</w:t>
      </w:r>
      <w:r>
        <w:t xml:space="preserve"> </w:t>
      </w:r>
      <w:r w:rsidR="000C5B5E">
        <w:t>T</w:t>
      </w:r>
      <w:r>
        <w:t>h</w:t>
      </w:r>
      <w:r w:rsidR="000B435B">
        <w:t>e excited</w:t>
      </w:r>
      <w:r>
        <w:t xml:space="preserve"> population consists of temporal grandmother cells with a</w:t>
      </w:r>
      <w:r w:rsidR="000B435B">
        <w:t>n appropriate</w:t>
      </w:r>
      <w:r>
        <w:t xml:space="preserve"> range of delayed</w:t>
      </w:r>
      <w:r w:rsidR="001E6963">
        <w:t>-</w:t>
      </w:r>
      <w:r>
        <w:t xml:space="preserve">peak responses. </w:t>
      </w:r>
      <w:r w:rsidR="000B435B">
        <w:t>The c</w:t>
      </w:r>
      <w:r>
        <w:t xml:space="preserve">limbing fiber stimulation selectively and enduringly enhances the postsynaptic effects of the GABA released onto the Purkinje cell from those </w:t>
      </w:r>
      <w:r w:rsidR="000C5B5E">
        <w:t xml:space="preserve">stellate </w:t>
      </w:r>
      <w:r>
        <w:t xml:space="preserve">grandmother cells whose firing peaks at the time of climbing fiber stimulation. </w:t>
      </w:r>
      <w:r w:rsidR="000B435B">
        <w:t>T</w:t>
      </w:r>
      <w:r>
        <w:t xml:space="preserve">his inhibitory action of GABA is not blocked by doses of gabazine sufficient to block the profound inhibitory effect </w:t>
      </w:r>
      <w:r w:rsidR="00ED1D2C">
        <w:t>of off-beam stimulation.</w:t>
      </w:r>
    </w:p>
    <w:p w14:paraId="3E70B88B" w14:textId="77777777" w:rsidR="000C5B5E" w:rsidRDefault="00F26B11" w:rsidP="009149A3">
      <w:pPr>
        <w:pStyle w:val="p2"/>
        <w:ind w:firstLine="360"/>
      </w:pPr>
      <w:r>
        <w:t>The following considerations weigh against this alternative</w:t>
      </w:r>
      <w:r w:rsidR="000C5B5E">
        <w:t xml:space="preserve"> hypothesis</w:t>
      </w:r>
      <w:r>
        <w:t>:</w:t>
      </w:r>
    </w:p>
    <w:p w14:paraId="7CBB7B61" w14:textId="74066ED5" w:rsidR="000C5B5E" w:rsidRDefault="00F26B11" w:rsidP="000B435B">
      <w:pPr>
        <w:pStyle w:val="ListParagraph"/>
        <w:numPr>
          <w:ilvl w:val="0"/>
          <w:numId w:val="4"/>
        </w:numPr>
      </w:pPr>
      <w:r>
        <w:t>It does not explain why blocking the mGluR7 receptor blocks the conditioned pause</w:t>
      </w:r>
      <w:r w:rsidR="000B435B">
        <w:t>.</w:t>
      </w:r>
      <w:r w:rsidR="00B53871">
        <w:t xml:space="preserve"> </w:t>
      </w:r>
      <w:r>
        <w:t xml:space="preserve">The mgluR7 receptor is postsynaptic to the </w:t>
      </w:r>
      <w:r w:rsidR="002D4B63">
        <w:t>glutamatergic</w:t>
      </w:r>
      <w:r>
        <w:t xml:space="preserve"> parallel fiber input to the Purkinje cell. </w:t>
      </w:r>
      <w:r w:rsidR="000C5B5E">
        <w:t>I</w:t>
      </w:r>
      <w:r>
        <w:t>t is not postsynaptic to the stellate cell GABAergic input</w:t>
      </w:r>
      <w:r w:rsidR="000C5B5E">
        <w:t>, nor is it a GABA receptor</w:t>
      </w:r>
      <w:r>
        <w:t>.</w:t>
      </w:r>
      <w:r w:rsidR="00900C0D">
        <w:t xml:space="preserve"> Thus, on this hypothesis, there appears to be no explanation for the </w:t>
      </w:r>
      <w:r w:rsidR="002F1AFA">
        <w:t>fact that</w:t>
      </w:r>
      <w:r w:rsidR="00900C0D">
        <w:t xml:space="preserve"> blocking the mgluR7 receptor</w:t>
      </w:r>
      <w:r w:rsidR="002F1AFA">
        <w:t xml:space="preserve"> blocks the conditional pause</w:t>
      </w:r>
      <w:r w:rsidR="00900C0D">
        <w:t>.</w:t>
      </w:r>
    </w:p>
    <w:p w14:paraId="03FE8DE5" w14:textId="77777777" w:rsidR="000B435B" w:rsidRDefault="00F26B11" w:rsidP="000C5B5E">
      <w:pPr>
        <w:pStyle w:val="ListParagraph"/>
        <w:numPr>
          <w:ilvl w:val="0"/>
          <w:numId w:val="4"/>
        </w:numPr>
      </w:pPr>
      <w:r>
        <w:t>There is no evidence that the stellate cells have the requisite dynamics.</w:t>
      </w:r>
    </w:p>
    <w:p w14:paraId="345C063C" w14:textId="7CE2F41A" w:rsidR="000B435B" w:rsidRDefault="000C5B5E" w:rsidP="000C5B5E">
      <w:pPr>
        <w:pStyle w:val="ListParagraph"/>
        <w:numPr>
          <w:ilvl w:val="0"/>
          <w:numId w:val="4"/>
        </w:numPr>
      </w:pPr>
      <w:r>
        <w:t xml:space="preserve">A fortiori, there is no evidence that these dynamics are triggered by the first volley in parallel fiber </w:t>
      </w:r>
      <w:r w:rsidR="00ED1D2C">
        <w:t>and</w:t>
      </w:r>
      <w:r>
        <w:t xml:space="preserve"> are unaffected by the temporal distribution of subsequent volleys.</w:t>
      </w:r>
      <w:r w:rsidR="00ED1D2C">
        <w:t xml:space="preserve"> Known synaptic mechanisms rarely have </w:t>
      </w:r>
      <w:r w:rsidR="0011417F">
        <w:t>th</w:t>
      </w:r>
      <w:r w:rsidR="0011417F">
        <w:t>e latter</w:t>
      </w:r>
      <w:r w:rsidR="0011417F">
        <w:t xml:space="preserve"> </w:t>
      </w:r>
      <w:r w:rsidR="00ED1D2C">
        <w:t>property.</w:t>
      </w:r>
    </w:p>
    <w:p w14:paraId="442B08AF" w14:textId="29BB854E" w:rsidR="0036452A" w:rsidRPr="00657F3E" w:rsidRDefault="00F26B11" w:rsidP="000C5B5E">
      <w:pPr>
        <w:pStyle w:val="ListParagraph"/>
        <w:numPr>
          <w:ilvl w:val="0"/>
          <w:numId w:val="4"/>
        </w:numPr>
      </w:pPr>
      <w:r>
        <w:t>There is no evidence that gabazine, a general</w:t>
      </w:r>
      <w:r w:rsidR="00F744C0">
        <w:t>-</w:t>
      </w:r>
      <w:r>
        <w:t>purpose GABA blocker, fails to block the inhibitory effect of the GABA that the stellate cells release onto the Purkinje c</w:t>
      </w:r>
      <w:r w:rsidR="000C5B5E">
        <w:t xml:space="preserve">ells. </w:t>
      </w:r>
    </w:p>
    <w:p w14:paraId="09A34F0E" w14:textId="2500F40B" w:rsidR="003E08C4" w:rsidRDefault="00512D96" w:rsidP="004A2F3F">
      <w:pPr>
        <w:pStyle w:val="p2"/>
        <w:ind w:firstLine="0"/>
      </w:pPr>
      <w:r>
        <w:t>In the light of current neuroanatomical, neuropharmacological and electrophysiological evidence, there does not appear to be a plausible alternative to the hypothesis that the mechanisms that time, record and read out the CS-US interval in eyeblink conditioning are intrinsic to the cerebellar Purkinje cell</w:t>
      </w:r>
      <w:r w:rsidR="000B435B">
        <w:t>.</w:t>
      </w:r>
      <w:r w:rsidR="003E08C4">
        <w:t xml:space="preserve"> </w:t>
      </w:r>
    </w:p>
    <w:p w14:paraId="73C6D933" w14:textId="34BFAE4C" w:rsidR="00844BDD" w:rsidRDefault="00844BDD" w:rsidP="00844BDD">
      <w:pPr>
        <w:pStyle w:val="p1"/>
        <w:rPr>
          <w:i/>
        </w:rPr>
      </w:pPr>
      <w:r>
        <w:rPr>
          <w:i/>
        </w:rPr>
        <w:t>Implications of the C</w:t>
      </w:r>
      <w:r w:rsidR="004B3563">
        <w:rPr>
          <w:i/>
        </w:rPr>
        <w:t>urrent</w:t>
      </w:r>
      <w:r>
        <w:rPr>
          <w:i/>
        </w:rPr>
        <w:t xml:space="preserve"> </w:t>
      </w:r>
      <w:r w:rsidR="004B3563">
        <w:rPr>
          <w:i/>
        </w:rPr>
        <w:t>Results</w:t>
      </w:r>
      <w:r w:rsidR="00670F88">
        <w:rPr>
          <w:i/>
        </w:rPr>
        <w:t xml:space="preserve"> for the </w:t>
      </w:r>
      <w:r w:rsidR="00F17955">
        <w:rPr>
          <w:i/>
        </w:rPr>
        <w:t xml:space="preserve">Putative </w:t>
      </w:r>
      <w:r w:rsidR="00670F88">
        <w:rPr>
          <w:i/>
        </w:rPr>
        <w:t>Intracellular Engram-Reading Processes</w:t>
      </w:r>
    </w:p>
    <w:p w14:paraId="6110BE00" w14:textId="537A7AA9" w:rsidR="003E08C4" w:rsidRDefault="000126B5" w:rsidP="003E08C4">
      <w:pPr>
        <w:pStyle w:val="ListParagraph"/>
        <w:numPr>
          <w:ilvl w:val="0"/>
          <w:numId w:val="5"/>
        </w:numPr>
        <w:spacing w:before="240"/>
        <w:ind w:left="274" w:hanging="274"/>
      </w:pPr>
      <w:r>
        <w:t xml:space="preserve">The pause is created by an abrupt shut down of the mechanism that generates the </w:t>
      </w:r>
      <w:r w:rsidR="00C92224">
        <w:t xml:space="preserve">rapid but </w:t>
      </w:r>
      <w:r w:rsidR="009F29DB">
        <w:t xml:space="preserve">extremely </w:t>
      </w:r>
      <w:r w:rsidR="00C92224">
        <w:t xml:space="preserve">irregular </w:t>
      </w:r>
      <w:r>
        <w:t>spontaneous firing</w:t>
      </w:r>
      <w:r w:rsidR="00F17955">
        <w:t xml:space="preserve"> of the Purkinje cell</w:t>
      </w:r>
      <w:r>
        <w:t xml:space="preserve">; </w:t>
      </w:r>
      <w:r w:rsidR="002F1AFA">
        <w:t>the pause</w:t>
      </w:r>
      <w:r>
        <w:t xml:space="preserve"> is not a modulation of that endogenous firing rate; it is a complete shutdown</w:t>
      </w:r>
      <w:r w:rsidR="00BC4142">
        <w:t xml:space="preserve">, with no measurable sloping off in the firing rate prior to </w:t>
      </w:r>
      <w:r w:rsidR="00C92224">
        <w:t>the</w:t>
      </w:r>
      <w:r w:rsidR="00BC4142">
        <w:t xml:space="preserve"> cessation</w:t>
      </w:r>
      <w:r w:rsidR="00C92224">
        <w:t xml:space="preserve"> of firing.</w:t>
      </w:r>
    </w:p>
    <w:p w14:paraId="5E47A99F" w14:textId="28E9A0DE" w:rsidR="00314096" w:rsidRDefault="000126B5" w:rsidP="003E08C4">
      <w:pPr>
        <w:pStyle w:val="ListParagraph"/>
        <w:numPr>
          <w:ilvl w:val="0"/>
          <w:numId w:val="5"/>
        </w:numPr>
        <w:spacing w:before="240"/>
        <w:ind w:left="274" w:hanging="274"/>
      </w:pPr>
      <w:r>
        <w:lastRenderedPageBreak/>
        <w:t xml:space="preserve">The shutdown is triggered by the arrival of the first synchronized volley of nerve impulses in a subset of </w:t>
      </w:r>
      <w:r w:rsidR="00512D96">
        <w:t xml:space="preserve">directly stimulated </w:t>
      </w:r>
      <w:r>
        <w:t>presynaptic parallel fibers.</w:t>
      </w:r>
    </w:p>
    <w:p w14:paraId="66F9A96D" w14:textId="25CD25B0" w:rsidR="000126B5" w:rsidRDefault="00314096" w:rsidP="003E08C4">
      <w:pPr>
        <w:pStyle w:val="ListParagraph"/>
        <w:numPr>
          <w:ilvl w:val="0"/>
          <w:numId w:val="5"/>
        </w:numPr>
        <w:spacing w:before="240"/>
        <w:ind w:left="274" w:hanging="274"/>
      </w:pPr>
      <w:r>
        <w:t>Later volleys have no effect on the pause</w:t>
      </w:r>
      <w:r w:rsidR="00F17955">
        <w:t>, regardless of their temporal distribution.</w:t>
      </w:r>
    </w:p>
    <w:p w14:paraId="5B2B5A98" w14:textId="4532269C" w:rsidR="000126B5" w:rsidRDefault="002F1AFA" w:rsidP="003E08C4">
      <w:pPr>
        <w:pStyle w:val="ListParagraph"/>
        <w:numPr>
          <w:ilvl w:val="0"/>
          <w:numId w:val="5"/>
        </w:numPr>
        <w:spacing w:before="240"/>
        <w:ind w:left="274" w:hanging="274"/>
      </w:pPr>
      <w:r>
        <w:t>When the CS-US interval is short, t</w:t>
      </w:r>
      <w:r w:rsidR="000126B5">
        <w:t xml:space="preserve">he latency to shut down the firing can be shorter than 20 </w:t>
      </w:r>
      <w:proofErr w:type="spellStart"/>
      <w:r w:rsidR="000126B5">
        <w:t>ms</w:t>
      </w:r>
      <w:proofErr w:type="spellEnd"/>
      <w:r w:rsidR="00C16D29">
        <w:t xml:space="preserve">; </w:t>
      </w:r>
      <w:r w:rsidR="00512D96">
        <w:t>the engram read-out mechanism</w:t>
      </w:r>
      <w:r w:rsidR="00512D96">
        <w:t xml:space="preserve"> </w:t>
      </w:r>
      <w:r w:rsidR="000126B5">
        <w:t xml:space="preserve">can </w:t>
      </w:r>
      <w:r w:rsidR="00512D96">
        <w:t xml:space="preserve">shutdown firing in less than 20 </w:t>
      </w:r>
      <w:proofErr w:type="spellStart"/>
      <w:r w:rsidR="00512D96">
        <w:t>ms</w:t>
      </w:r>
      <w:proofErr w:type="spellEnd"/>
      <w:r w:rsidR="00512D96">
        <w:t xml:space="preserve"> after the synaptic input that triggers read-out</w:t>
      </w:r>
      <w:r w:rsidR="000126B5">
        <w:t>.</w:t>
      </w:r>
    </w:p>
    <w:p w14:paraId="30456D1B" w14:textId="3C200F88" w:rsidR="000126B5" w:rsidRDefault="000126B5" w:rsidP="003E08C4">
      <w:pPr>
        <w:pStyle w:val="ListParagraph"/>
        <w:numPr>
          <w:ilvl w:val="0"/>
          <w:numId w:val="5"/>
        </w:numPr>
        <w:spacing w:before="240"/>
        <w:ind w:left="274" w:hanging="274"/>
      </w:pPr>
      <w:r>
        <w:t xml:space="preserve">The </w:t>
      </w:r>
      <w:r w:rsidR="00512D96">
        <w:t xml:space="preserve">pause </w:t>
      </w:r>
      <w:r w:rsidR="00C16D29">
        <w:t xml:space="preserve">onset </w:t>
      </w:r>
      <w:r>
        <w:t xml:space="preserve">latency is, however, determined by the mechanism that has encoded the duration of the CS-US interval, because the latency to shut down firing is proportional to </w:t>
      </w:r>
      <w:r w:rsidR="000B56C3">
        <w:t>the duration of the</w:t>
      </w:r>
      <w:r>
        <w:t xml:space="preserve"> remembered interval</w:t>
      </w:r>
      <w:r w:rsidR="000B56C3">
        <w:t>.</w:t>
      </w:r>
    </w:p>
    <w:p w14:paraId="40EE4282" w14:textId="1D73F480" w:rsidR="000126B5" w:rsidRDefault="000B56C3" w:rsidP="003E08C4">
      <w:pPr>
        <w:pStyle w:val="ListParagraph"/>
        <w:numPr>
          <w:ilvl w:val="0"/>
          <w:numId w:val="5"/>
        </w:numPr>
        <w:spacing w:before="240"/>
        <w:ind w:left="274" w:hanging="274"/>
      </w:pPr>
      <w:r>
        <w:t>The latency to terminate the shutdown is likewise determined by the engram</w:t>
      </w:r>
      <w:r w:rsidR="00F17955">
        <w:t>;</w:t>
      </w:r>
      <w:r>
        <w:t xml:space="preserve"> it, too, is proportional to the duration of the remembered interval.</w:t>
      </w:r>
    </w:p>
    <w:p w14:paraId="17D40498" w14:textId="01669D32" w:rsidR="000B56C3" w:rsidRDefault="000B56C3" w:rsidP="003E08C4">
      <w:pPr>
        <w:pStyle w:val="ListParagraph"/>
        <w:numPr>
          <w:ilvl w:val="0"/>
          <w:numId w:val="5"/>
        </w:numPr>
        <w:spacing w:before="240"/>
        <w:ind w:left="274" w:hanging="274"/>
      </w:pPr>
      <w:r>
        <w:t xml:space="preserve">The correlation structure for the pause parameters implies that the two latencies are produced by independent readings of the engram: </w:t>
      </w:r>
      <w:r w:rsidR="00D2082C">
        <w:t>The offset (↓) and onset (↑) of the shut</w:t>
      </w:r>
      <w:r>
        <w:t>down are only weakly and inconsistently correlated</w:t>
      </w:r>
      <w:r w:rsidR="00D2082C">
        <w:t xml:space="preserve"> (see the ↓v↑ correlations in Figures 15 and 2</w:t>
      </w:r>
      <w:r w:rsidR="00EB4962">
        <w:t>1</w:t>
      </w:r>
      <w:r w:rsidR="00D2082C">
        <w:t>)</w:t>
      </w:r>
      <w:r>
        <w:t>. This</w:t>
      </w:r>
      <w:r w:rsidR="004D4EBD">
        <w:t xml:space="preserve"> stochastic independence</w:t>
      </w:r>
      <w:r>
        <w:t xml:space="preserve"> has the consequence that </w:t>
      </w:r>
      <w:r w:rsidR="00D2082C">
        <w:t>the duration of the shutdown (M) is strongly negatively correlated with onset latency (</w:t>
      </w:r>
      <w:proofErr w:type="spellStart"/>
      <w:r w:rsidR="0074498F">
        <w:t>M</w:t>
      </w:r>
      <w:r w:rsidR="00D2082C">
        <w:t>v</w:t>
      </w:r>
      <w:proofErr w:type="spellEnd"/>
      <w:r w:rsidR="0074498F">
        <w:t>↑</w:t>
      </w:r>
      <w:r w:rsidR="00D2082C">
        <w:t xml:space="preserve"> in Figures 15 and 20) and strong positively correlated with offset latency (</w:t>
      </w:r>
      <w:proofErr w:type="spellStart"/>
      <w:r w:rsidR="0074498F">
        <w:t>Mv</w:t>
      </w:r>
      <w:proofErr w:type="spellEnd"/>
      <w:r w:rsidR="0074498F">
        <w:t xml:space="preserve">↓ in Figures 15 and 20).  </w:t>
      </w:r>
      <w:r w:rsidR="00F17955">
        <w:t>In other words, a</w:t>
      </w:r>
      <w:r w:rsidR="0074498F">
        <w:t xml:space="preserve"> late onset of the pause predicts a short shutdown </w:t>
      </w:r>
      <w:r w:rsidR="00BC4142">
        <w:t>and an</w:t>
      </w:r>
      <w:r w:rsidR="0074498F">
        <w:t xml:space="preserve"> early offset</w:t>
      </w:r>
      <w:r w:rsidR="00BC4142">
        <w:t xml:space="preserve"> retrodicts a short shutdown.</w:t>
      </w:r>
    </w:p>
    <w:p w14:paraId="29BE9754" w14:textId="75718041" w:rsidR="00970728" w:rsidRDefault="00C16D29" w:rsidP="003E08C4">
      <w:pPr>
        <w:pStyle w:val="ListParagraph"/>
        <w:numPr>
          <w:ilvl w:val="0"/>
          <w:numId w:val="5"/>
        </w:numPr>
        <w:spacing w:before="240"/>
        <w:ind w:left="274" w:hanging="274"/>
      </w:pPr>
      <w:r>
        <w:t>T</w:t>
      </w:r>
      <w:r w:rsidR="00970728">
        <w:t xml:space="preserve">he process leading to the initiation of the shutdown and the process leading to its termination are </w:t>
      </w:r>
      <w:r w:rsidR="00E66887">
        <w:t xml:space="preserve">independently </w:t>
      </w:r>
      <w:r w:rsidR="00970728">
        <w:t xml:space="preserve">initiated by the </w:t>
      </w:r>
      <w:r w:rsidR="006B15E6">
        <w:t>synaptic input that causes the reading of the engram. If the process</w:t>
      </w:r>
      <w:r w:rsidR="009171DE">
        <w:t xml:space="preserve"> leading to termination</w:t>
      </w:r>
      <w:r w:rsidR="006B15E6">
        <w:t xml:space="preserve"> were initiated by the onset of the shutdown, then the latency to terminate the shutdown </w:t>
      </w:r>
      <w:r>
        <w:t>w</w:t>
      </w:r>
      <w:r w:rsidR="006B15E6">
        <w:t xml:space="preserve">ould be positively correlated with the latency to initiate it and the </w:t>
      </w:r>
      <w:proofErr w:type="spellStart"/>
      <w:r w:rsidR="006B15E6">
        <w:t>CoV</w:t>
      </w:r>
      <w:proofErr w:type="spellEnd"/>
      <w:r w:rsidR="006B15E6">
        <w:t xml:space="preserve"> of the shutdown latency </w:t>
      </w:r>
      <w:r>
        <w:t>would</w:t>
      </w:r>
      <w:r w:rsidR="006B15E6">
        <w:t xml:space="preserve"> be greater than the </w:t>
      </w:r>
      <w:proofErr w:type="spellStart"/>
      <w:r w:rsidR="006B15E6">
        <w:t>CoV</w:t>
      </w:r>
      <w:proofErr w:type="spellEnd"/>
      <w:r w:rsidR="006B15E6">
        <w:t xml:space="preserve"> of the initiation latency</w:t>
      </w:r>
      <w:r>
        <w:t>.</w:t>
      </w:r>
      <w:r w:rsidR="006B15E6">
        <w:t xml:space="preserve"> </w:t>
      </w:r>
      <w:r>
        <w:t>I</w:t>
      </w:r>
      <w:r w:rsidR="006B15E6">
        <w:t xml:space="preserve">n fact, </w:t>
      </w:r>
      <w:r>
        <w:t xml:space="preserve">however, </w:t>
      </w:r>
      <w:r w:rsidR="006B15E6">
        <w:t xml:space="preserve">the two latencies are uncorrelated or even weakly and inconsistently negatively correlated </w:t>
      </w:r>
      <w:r w:rsidR="00E66887">
        <w:t>(</w:t>
      </w:r>
      <w:r w:rsidR="006B15E6">
        <w:t>Figures 15 and 2</w:t>
      </w:r>
      <w:r w:rsidR="00EB4962">
        <w:t>1</w:t>
      </w:r>
      <w:r w:rsidR="006B15E6">
        <w:t>)</w:t>
      </w:r>
      <w:r>
        <w:t>,</w:t>
      </w:r>
      <w:r w:rsidR="006B15E6">
        <w:t xml:space="preserve"> and the </w:t>
      </w:r>
      <w:proofErr w:type="spellStart"/>
      <w:r w:rsidR="006B15E6">
        <w:t>CoV</w:t>
      </w:r>
      <w:proofErr w:type="spellEnd"/>
      <w:r w:rsidR="006B15E6">
        <w:t xml:space="preserve"> of the termination latency is smaller than the </w:t>
      </w:r>
      <w:proofErr w:type="spellStart"/>
      <w:r w:rsidR="006B15E6">
        <w:t>CoV</w:t>
      </w:r>
      <w:proofErr w:type="spellEnd"/>
      <w:r w:rsidR="006B15E6">
        <w:t xml:space="preserve"> of the onset latency (Figure </w:t>
      </w:r>
      <w:r w:rsidR="00EB4962">
        <w:t>20</w:t>
      </w:r>
      <w:r w:rsidR="006B15E6">
        <w:t>).</w:t>
      </w:r>
    </w:p>
    <w:p w14:paraId="06B062EF" w14:textId="739747BA" w:rsidR="00C92224" w:rsidRDefault="00423CBF" w:rsidP="003E08C4">
      <w:pPr>
        <w:pStyle w:val="ListParagraph"/>
        <w:numPr>
          <w:ilvl w:val="0"/>
          <w:numId w:val="5"/>
        </w:numPr>
        <w:spacing w:before="240"/>
        <w:ind w:left="274" w:hanging="274"/>
      </w:pPr>
      <w:r>
        <w:t xml:space="preserve">The endogenous spike-generating process is not Poisson. The Fano Factors are generally much greater than expected from stationary Poisson process. The distribution of </w:t>
      </w:r>
      <w:r w:rsidR="00EB4962">
        <w:t xml:space="preserve">the endogenously generated </w:t>
      </w:r>
      <w:proofErr w:type="spellStart"/>
      <w:r>
        <w:t>interspike</w:t>
      </w:r>
      <w:proofErr w:type="spellEnd"/>
      <w:r>
        <w:t xml:space="preserve"> intervals has an extremely abrupt rise after a “refractory” interval that ranges from 3 to 8 ms, depending on the cell, an initially steep decline and a remarkably prolonged tail. This tail includes the very long </w:t>
      </w:r>
      <w:proofErr w:type="spellStart"/>
      <w:r>
        <w:t>interspike</w:t>
      </w:r>
      <w:proofErr w:type="spellEnd"/>
      <w:r>
        <w:t xml:space="preserve"> in</w:t>
      </w:r>
      <w:r w:rsidR="00C92224">
        <w:t xml:space="preserve">tervals that constitute </w:t>
      </w:r>
      <w:r w:rsidR="00EB4962">
        <w:t>the conditional</w:t>
      </w:r>
      <w:r w:rsidR="00C92224">
        <w:t xml:space="preserve"> pause</w:t>
      </w:r>
      <w:r w:rsidR="00EB4962">
        <w:t>s</w:t>
      </w:r>
      <w:r w:rsidR="002F1AFA">
        <w:t>. However,</w:t>
      </w:r>
      <w:r w:rsidR="00C92224">
        <w:t xml:space="preserve"> when these occur at any time other than immediately after CS onset, their duration is not proportional to the CS-US interval, the interval encoded in the engram.</w:t>
      </w:r>
    </w:p>
    <w:p w14:paraId="75E316DF" w14:textId="225D2C84" w:rsidR="00670F88" w:rsidRDefault="00EE2306" w:rsidP="003E08C4">
      <w:pPr>
        <w:pStyle w:val="ListParagraph"/>
        <w:numPr>
          <w:ilvl w:val="0"/>
          <w:numId w:val="5"/>
        </w:numPr>
        <w:spacing w:before="240"/>
        <w:ind w:left="274" w:hanging="274"/>
      </w:pPr>
      <w:r>
        <w:t xml:space="preserve">The </w:t>
      </w:r>
      <w:r w:rsidR="002F1AFA">
        <w:t>greatly prolonged</w:t>
      </w:r>
      <w:r>
        <w:t xml:space="preserve"> tail in the inter-spike interval distribution of the spontaneously firing </w:t>
      </w:r>
      <w:proofErr w:type="spellStart"/>
      <w:r>
        <w:t>Pukinje</w:t>
      </w:r>
      <w:proofErr w:type="spellEnd"/>
      <w:r>
        <w:t xml:space="preserve"> cell means that pauses like those that constitute the conditioned pause appear often. Whatever the process is that produces these spontaneous pauses, the process that produces the </w:t>
      </w:r>
      <w:r w:rsidR="002F1AFA">
        <w:t>CS-</w:t>
      </w:r>
      <w:r>
        <w:t>condition</w:t>
      </w:r>
      <w:r w:rsidR="002F1AFA">
        <w:t>al</w:t>
      </w:r>
      <w:r>
        <w:t xml:space="preserve"> pause can preempt or supervene on a spontaneous pause. </w:t>
      </w:r>
      <w:r w:rsidR="00C92224">
        <w:t xml:space="preserve">The unusually long </w:t>
      </w:r>
      <w:proofErr w:type="spellStart"/>
      <w:r w:rsidR="00C92224">
        <w:t>interspike</w:t>
      </w:r>
      <w:proofErr w:type="spellEnd"/>
      <w:r w:rsidR="00C92224">
        <w:t xml:space="preserve"> interval</w:t>
      </w:r>
      <w:r>
        <w:t>s</w:t>
      </w:r>
      <w:r w:rsidR="00C92224">
        <w:t xml:space="preserve"> that constitutes the </w:t>
      </w:r>
      <w:r>
        <w:t xml:space="preserve">conditioned </w:t>
      </w:r>
      <w:r w:rsidR="00C92224">
        <w:t>pause</w:t>
      </w:r>
      <w:r>
        <w:t xml:space="preserve"> (most often a single such </w:t>
      </w:r>
      <w:r>
        <w:lastRenderedPageBreak/>
        <w:t>interval)</w:t>
      </w:r>
      <w:r w:rsidR="00C92224">
        <w:t xml:space="preserve"> may begin during one of the spontaneously occurring long </w:t>
      </w:r>
      <w:proofErr w:type="spellStart"/>
      <w:r w:rsidR="00C92224">
        <w:t>interspike</w:t>
      </w:r>
      <w:proofErr w:type="spellEnd"/>
      <w:r w:rsidR="00C92224">
        <w:t xml:space="preserve"> intervals</w:t>
      </w:r>
      <w:r>
        <w:t>. When the CS-US interval is short, this often produces</w:t>
      </w:r>
      <w:r w:rsidR="00C92224">
        <w:t xml:space="preserve"> a </w:t>
      </w:r>
      <w:r>
        <w:t>condition</w:t>
      </w:r>
      <w:r w:rsidR="002F1AFA">
        <w:t>al</w:t>
      </w:r>
      <w:r>
        <w:t xml:space="preserve"> </w:t>
      </w:r>
      <w:r w:rsidR="00C92224">
        <w:t>pause that appears to begin before CS onset.</w:t>
      </w:r>
      <w:r w:rsidR="00423CBF">
        <w:t xml:space="preserve"> </w:t>
      </w:r>
    </w:p>
    <w:p w14:paraId="2E1C9ED7" w14:textId="3D880D7C" w:rsidR="009855D9" w:rsidRPr="00ED1D2C" w:rsidRDefault="00E903AE" w:rsidP="00EB4962">
      <w:pPr>
        <w:pStyle w:val="p1"/>
        <w:keepNext/>
        <w:ind w:left="274" w:hanging="274"/>
        <w:rPr>
          <w:b/>
          <w:bCs/>
          <w:iCs/>
        </w:rPr>
      </w:pPr>
      <w:r w:rsidRPr="00ED1D2C">
        <w:rPr>
          <w:b/>
          <w:bCs/>
          <w:iCs/>
        </w:rPr>
        <w:t>A</w:t>
      </w:r>
      <w:r w:rsidR="00BD2D76" w:rsidRPr="00ED1D2C">
        <w:rPr>
          <w:b/>
          <w:bCs/>
          <w:iCs/>
        </w:rPr>
        <w:t xml:space="preserve"> Molecular Biological Agenda</w:t>
      </w:r>
    </w:p>
    <w:p w14:paraId="4976027C" w14:textId="77777777" w:rsidR="00ED1D2C" w:rsidRDefault="00CC1E52" w:rsidP="00E903AE">
      <w:pPr>
        <w:pStyle w:val="p1"/>
      </w:pPr>
      <w:r>
        <w:t>The engram is the mechanism that preserves facts gleaned from experience for use in computations to be performed in the indefinite future. The simplest and most readily varied facts are the quantitative facts. The duration of the interval between two events, such as the onset of a conditional stimulus and the even</w:t>
      </w:r>
      <w:r w:rsidR="00006019">
        <w:t>t</w:t>
      </w:r>
      <w:r>
        <w:t xml:space="preserve"> that it predicts, is an example of an easily varied quantitative fact</w:t>
      </w:r>
      <w:r w:rsidR="00006019">
        <w:t xml:space="preserve">. </w:t>
      </w:r>
      <w:r w:rsidR="00ED1D2C">
        <w:t>A fact of this kind</w:t>
      </w:r>
      <w:r w:rsidR="00C04B52">
        <w:t>, the duration of the CS-US interval,</w:t>
      </w:r>
      <w:r>
        <w:t xml:space="preserve"> plays </w:t>
      </w:r>
      <w:r w:rsidR="002B6F52">
        <w:t>two</w:t>
      </w:r>
      <w:r>
        <w:t xml:space="preserve"> fundamental role</w:t>
      </w:r>
      <w:r w:rsidR="002B6F52">
        <w:t>s</w:t>
      </w:r>
      <w:r>
        <w:t xml:space="preserve"> i</w:t>
      </w:r>
      <w:r w:rsidR="00FC422C">
        <w:t>n</w:t>
      </w:r>
      <w:r>
        <w:t xml:space="preserve"> associative learning</w:t>
      </w:r>
      <w:r w:rsidR="00ED1D2C">
        <w:t xml:space="preserve"> </w:t>
      </w:r>
      <w:r w:rsidR="00ED1D2C">
        <w:fldChar w:fldCharType="begin">
          <w:fldData xml:space="preserve">PEVuZE5vdGU+PENpdGU+PEF1dGhvcj5CYWxzYW08L0F1dGhvcj48WWVhcj4yMDEwPC9ZZWFyPjxS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</w:fldData>
        </w:fldChar>
      </w:r>
      <w:r w:rsidR="00ED1D2C">
        <w:instrText xml:space="preserve"> ADDIN EN.CITE </w:instrText>
      </w:r>
      <w:r w:rsidR="00ED1D2C">
        <w:fldChar w:fldCharType="begin">
          <w:fldData xml:space="preserve">PEVuZE5vdGU+PENpdGU+PEF1dGhvcj5CYWxzYW08L0F1dGhvcj48WWVhcj4yMDEwPC9ZZWFyPjxS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</w:fldData>
        </w:fldChar>
      </w:r>
      <w:r w:rsidR="00ED1D2C">
        <w:instrText xml:space="preserve"> ADDIN EN.CITE.DATA </w:instrText>
      </w:r>
      <w:r w:rsidR="00ED1D2C">
        <w:fldChar w:fldCharType="end"/>
      </w:r>
      <w:r w:rsidR="00ED1D2C">
        <w:fldChar w:fldCharType="separate"/>
      </w:r>
      <w:r w:rsidR="00ED1D2C">
        <w:rPr>
          <w:noProof/>
        </w:rPr>
        <w:t>(Balsam et al., 2010; Balsam, Fairhurst, &amp; Gallistel, 2006; Balsam, Drew, &amp; Yang, 2002; Balsam &amp; Gallistel, 2009; Drew, Zupan, Cooke, Couvillon, &amp; Balsam, 2005; C. R. Gallistel &amp; Balsam, 2014; C.R. Gallistel &amp; Gibbon, 2000; Gibbon &amp; Balsam, 1981; Morè &amp; Jensen, 2014; Ward et al., 2012)</w:t>
      </w:r>
      <w:r w:rsidR="00ED1D2C">
        <w:fldChar w:fldCharType="end"/>
      </w:r>
      <w:r w:rsidR="00ED1D2C">
        <w:t>:</w:t>
      </w:r>
    </w:p>
    <w:p w14:paraId="161D26CD" w14:textId="300018B2" w:rsidR="00ED1D2C" w:rsidRDefault="002B6F52" w:rsidP="005A4455">
      <w:pPr>
        <w:pStyle w:val="p1"/>
        <w:numPr>
          <w:ilvl w:val="0"/>
          <w:numId w:val="6"/>
        </w:numPr>
      </w:pPr>
      <w:r>
        <w:t xml:space="preserve">The </w:t>
      </w:r>
      <w:r w:rsidR="005A4455">
        <w:t xml:space="preserve">duration of the </w:t>
      </w:r>
      <w:r>
        <w:t>CS-US interval</w:t>
      </w:r>
      <w:r w:rsidR="005A4455">
        <w:t xml:space="preserve"> and whether that durations is fixed or variable</w:t>
      </w:r>
      <w:r>
        <w:t xml:space="preserve"> determines the latency </w:t>
      </w:r>
      <w:r w:rsidR="00ED1D2C">
        <w:t>at</w:t>
      </w:r>
      <w:r>
        <w:t xml:space="preserve"> which the conditioned response follows the onset of the CS</w:t>
      </w:r>
      <w:r w:rsidR="005A4455">
        <w:t xml:space="preserve">, and, </w:t>
      </w:r>
      <w:r w:rsidR="004D4EBD">
        <w:t xml:space="preserve">the </w:t>
      </w:r>
      <w:r w:rsidR="005A4455">
        <w:t>pattern of responding within the CS</w:t>
      </w:r>
      <w:r w:rsidR="00ED1D2C">
        <w:t xml:space="preserve">. </w:t>
      </w:r>
    </w:p>
    <w:p w14:paraId="398C4CF5" w14:textId="3EAFB96F" w:rsidR="0078753F" w:rsidRDefault="00ED1D2C" w:rsidP="005A4455">
      <w:pPr>
        <w:pStyle w:val="p1"/>
        <w:numPr>
          <w:ilvl w:val="0"/>
          <w:numId w:val="6"/>
        </w:numPr>
      </w:pPr>
      <w:r>
        <w:t>T</w:t>
      </w:r>
      <w:r w:rsidR="002B6F52">
        <w:t xml:space="preserve">he ratio between the </w:t>
      </w:r>
      <w:r w:rsidR="005A4455">
        <w:t xml:space="preserve">average </w:t>
      </w:r>
      <w:r w:rsidR="002B6F52">
        <w:t xml:space="preserve">CS-US interval and the </w:t>
      </w:r>
      <w:r w:rsidR="005A4455">
        <w:t>average</w:t>
      </w:r>
      <w:r w:rsidR="002B6F52">
        <w:t xml:space="preserve"> US-US interval determines trials to acquisition</w:t>
      </w:r>
      <w:r w:rsidR="00CC1E52">
        <w:t>.</w:t>
      </w:r>
    </w:p>
    <w:p w14:paraId="3D89337F" w14:textId="2AD4B936" w:rsidR="00006019" w:rsidRDefault="00C04B52" w:rsidP="009149A3">
      <w:pPr>
        <w:pStyle w:val="p2"/>
        <w:ind w:firstLine="360"/>
      </w:pPr>
      <w:r>
        <w:t xml:space="preserve">Because the </w:t>
      </w:r>
      <w:r w:rsidR="0078753F">
        <w:t xml:space="preserve">Purkinje-cell </w:t>
      </w:r>
      <w:r>
        <w:t>engram preserves the duration of CS-US interval</w:t>
      </w:r>
      <w:r w:rsidR="0078753F">
        <w:t xml:space="preserve"> that the cell has experienced</w:t>
      </w:r>
      <w:r w:rsidR="005A4455">
        <w:t xml:space="preserve">, </w:t>
      </w:r>
      <w:r w:rsidR="0000572D">
        <w:t xml:space="preserve">there </w:t>
      </w:r>
      <w:r>
        <w:t xml:space="preserve">must be </w:t>
      </w:r>
      <w:r w:rsidR="0000572D">
        <w:t xml:space="preserve">an </w:t>
      </w:r>
      <w:r>
        <w:t>invertible</w:t>
      </w:r>
      <w:r w:rsidR="0000572D">
        <w:t xml:space="preserve"> (one-one)</w:t>
      </w:r>
      <w:r>
        <w:t xml:space="preserve"> mapping </w:t>
      </w:r>
      <w:r w:rsidR="000F2424">
        <w:t>between</w:t>
      </w:r>
      <w:r>
        <w:t xml:space="preserve"> the duration of </w:t>
      </w:r>
      <w:r w:rsidR="0000572D">
        <w:t>an experienced</w:t>
      </w:r>
      <w:r>
        <w:t xml:space="preserve"> interval </w:t>
      </w:r>
      <w:r w:rsidR="000F2424">
        <w:t>and</w:t>
      </w:r>
      <w:r>
        <w:t xml:space="preserve"> the structural change </w:t>
      </w:r>
      <w:r w:rsidR="000F2424">
        <w:t>it</w:t>
      </w:r>
      <w:r>
        <w:t xml:space="preserve"> produces in the engram. </w:t>
      </w:r>
      <w:r w:rsidR="007343CE">
        <w:t>In other words</w:t>
      </w:r>
      <w:r w:rsidR="0000572D">
        <w:t>, t</w:t>
      </w:r>
      <w:r>
        <w:t xml:space="preserve">here must be a code </w:t>
      </w:r>
      <w:r w:rsidR="0078753F">
        <w:fldChar w:fldCharType="begin"/>
      </w:r>
      <w:r w:rsidR="0078753F">
        <w:instrText xml:space="preserve"> ADDIN EN.CITE &lt;EndNote&gt;&lt;Cite&gt;&lt;Author&gt;Gallistel&lt;/Author&gt;&lt;Year&gt;2017&lt;/Year&gt;&lt;RecNum&gt;10672&lt;/RecNum&gt;&lt;DisplayText&gt;(C.R.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EndNote&gt;</w:instrText>
      </w:r>
      <w:r w:rsidR="0078753F">
        <w:fldChar w:fldCharType="separate"/>
      </w:r>
      <w:r w:rsidR="0078753F">
        <w:rPr>
          <w:noProof/>
        </w:rPr>
        <w:t>(Gallistel, 2017)</w:t>
      </w:r>
      <w:r w:rsidR="0078753F">
        <w:fldChar w:fldCharType="end"/>
      </w:r>
      <w:r w:rsidR="0078753F">
        <w:t xml:space="preserve">. Because the engram appears to be intrinsic to the Purkinje cell, </w:t>
      </w:r>
      <w:r w:rsidR="0000572D">
        <w:t xml:space="preserve">one may infer that </w:t>
      </w:r>
      <w:r w:rsidR="0078753F">
        <w:t xml:space="preserve">the structural change that encodes the duration of the CS-US interval is a change </w:t>
      </w:r>
      <w:r w:rsidR="004D4EBD">
        <w:t xml:space="preserve">in </w:t>
      </w:r>
      <w:r w:rsidR="00EB4962">
        <w:t xml:space="preserve">a cell-intrinsic </w:t>
      </w:r>
      <w:r w:rsidR="0078753F">
        <w:t xml:space="preserve">molecular level structure. </w:t>
      </w:r>
      <w:r w:rsidR="005A4455">
        <w:t>Thus, a</w:t>
      </w:r>
      <w:r w:rsidR="0078753F">
        <w:t xml:space="preserve"> key step in the discovery of the material realization of the engram must be the deciphering of th</w:t>
      </w:r>
      <w:r w:rsidR="000F2424">
        <w:t>e</w:t>
      </w:r>
      <w:r w:rsidR="0078753F">
        <w:t xml:space="preserve"> code</w:t>
      </w:r>
      <w:r w:rsidR="000F2424">
        <w:t xml:space="preserve"> that relates </w:t>
      </w:r>
      <w:r w:rsidR="0000572D">
        <w:t>a</w:t>
      </w:r>
      <w:r w:rsidR="000F2424">
        <w:t xml:space="preserve"> molecular change within the Purkinje cell to the duration of the </w:t>
      </w:r>
      <w:r w:rsidR="005A4455">
        <w:t xml:space="preserve">inter-event </w:t>
      </w:r>
      <w:r w:rsidR="000F2424">
        <w:t>interval that induces it</w:t>
      </w:r>
      <w:r w:rsidR="00EB4962">
        <w:t xml:space="preserve"> and that it encodes</w:t>
      </w:r>
      <w:r w:rsidR="000F2424">
        <w:t>.</w:t>
      </w:r>
      <w:r w:rsidR="0000572D">
        <w:t xml:space="preserve"> </w:t>
      </w:r>
      <w:r w:rsidR="00B576E7">
        <w:t>T</w:t>
      </w:r>
      <w:r w:rsidR="0000572D">
        <w:t xml:space="preserve">he discovery of </w:t>
      </w:r>
      <w:r w:rsidR="00FC422C">
        <w:t>such a</w:t>
      </w:r>
      <w:r w:rsidR="0000572D">
        <w:t xml:space="preserve"> mapping would be powerful evidence that the material realization of the engram (or at least an engram) had at long last been discovered.</w:t>
      </w:r>
      <w:r w:rsidR="00FC422C">
        <w:t xml:space="preserve"> Decisive evidence would come from artificially inducing the structural modification that encoded a given interval and demonstrating that the duration of the firing pause in response to parallel</w:t>
      </w:r>
      <w:r w:rsidR="002615D2">
        <w:t>-</w:t>
      </w:r>
      <w:r w:rsidR="00FC422C">
        <w:t>fiber</w:t>
      </w:r>
      <w:r w:rsidR="002615D2">
        <w:t xml:space="preserve"> input is </w:t>
      </w:r>
      <w:r w:rsidR="00FC422C">
        <w:t xml:space="preserve">predicted </w:t>
      </w:r>
      <w:r w:rsidR="002615D2">
        <w:t>by that modification</w:t>
      </w:r>
      <w:r w:rsidR="00FC422C">
        <w:t>.</w:t>
      </w:r>
      <w:r w:rsidR="002615D2">
        <w:t xml:space="preserve"> This </w:t>
      </w:r>
      <w:r w:rsidR="004B0699">
        <w:t>confirmation of the cell-intrinsic molecular-engram hypothesis</w:t>
      </w:r>
      <w:r w:rsidR="002615D2">
        <w:t xml:space="preserve"> </w:t>
      </w:r>
      <w:r w:rsidR="004B0699">
        <w:t xml:space="preserve">would </w:t>
      </w:r>
      <w:r w:rsidR="002615D2">
        <w:t>be analogous to the eventual confirmation of two</w:t>
      </w:r>
      <w:r w:rsidR="004B0699">
        <w:t xml:space="preserve"> </w:t>
      </w:r>
      <w:r w:rsidR="002615D2">
        <w:t>hypotheses</w:t>
      </w:r>
      <w:r w:rsidR="004B0699">
        <w:t xml:space="preserve"> that were once profoundly controversial</w:t>
      </w:r>
      <w:r w:rsidR="002615D2">
        <w:t>: 1) brains contain clocks  (</w:t>
      </w:r>
      <w:proofErr w:type="spellStart"/>
      <w:r w:rsidR="002615D2">
        <w:t>Beiling</w:t>
      </w:r>
      <w:proofErr w:type="spellEnd"/>
      <w:r w:rsidR="002615D2">
        <w:t>, 1929; Richter, 1922; Wahl, 1933); 2) the clock is a molecular-level cell-intrinsic mechanism</w:t>
      </w:r>
      <w:r w:rsidR="004B0699">
        <w:t xml:space="preserve"> that does not depend on neural circuitry for its function</w:t>
      </w:r>
      <w:r w:rsidR="002615D2">
        <w:t xml:space="preserve"> </w:t>
      </w:r>
      <w:r w:rsidR="004B0699">
        <w:t xml:space="preserve">(Ralph, Foster, Davis &amp; </w:t>
      </w:r>
      <w:proofErr w:type="spellStart"/>
      <w:r w:rsidR="004B0699">
        <w:t>Menaker</w:t>
      </w:r>
      <w:proofErr w:type="spellEnd"/>
      <w:r w:rsidR="004B0699">
        <w:t>, 1990; Le Sauter &amp; Silver, 1994</w:t>
      </w:r>
      <w:r w:rsidR="00092DAB">
        <w:t>;</w:t>
      </w:r>
      <w:r w:rsidR="00484E21">
        <w:t xml:space="preserve"> Silver, Le Sauter, </w:t>
      </w:r>
      <w:proofErr w:type="spellStart"/>
      <w:r w:rsidR="00484E21">
        <w:t>Tresco</w:t>
      </w:r>
      <w:proofErr w:type="spellEnd"/>
      <w:r w:rsidR="00484E21">
        <w:t xml:space="preserve"> &amp; Lehman 1996</w:t>
      </w:r>
      <w:r w:rsidR="004A57D6">
        <w:t xml:space="preserve">; Bruce &amp; </w:t>
      </w:r>
      <w:proofErr w:type="spellStart"/>
      <w:r w:rsidR="004A57D6">
        <w:t>Pittendrigh</w:t>
      </w:r>
      <w:proofErr w:type="spellEnd"/>
      <w:r w:rsidR="004A57D6">
        <w:t>, 1956</w:t>
      </w:r>
      <w:r w:rsidR="002615D2">
        <w:t>)</w:t>
      </w:r>
      <w:r w:rsidR="004B0699">
        <w:t>. Neuroscien</w:t>
      </w:r>
      <w:r w:rsidR="005F6D28">
        <w:t>t</w:t>
      </w:r>
      <w:r w:rsidR="004B0699">
        <w:t xml:space="preserve">ists have been slow to recognize the role of molecular level </w:t>
      </w:r>
      <w:r w:rsidR="004A57D6">
        <w:t xml:space="preserve">cell-intrinsic </w:t>
      </w:r>
      <w:r w:rsidR="004B0699">
        <w:t xml:space="preserve">mechanisms in </w:t>
      </w:r>
      <w:r w:rsidR="004A57D6">
        <w:t>the complex computations that are the foundation of cognition</w:t>
      </w:r>
      <w:r w:rsidR="004B0699">
        <w:t>.</w:t>
      </w:r>
    </w:p>
    <w:p w14:paraId="35376C34" w14:textId="7F1A9955" w:rsidR="00FC422C" w:rsidRDefault="00E01620" w:rsidP="009149A3">
      <w:pPr>
        <w:pStyle w:val="p2"/>
        <w:ind w:firstLine="360"/>
      </w:pPr>
      <w:r>
        <w:lastRenderedPageBreak/>
        <w:t xml:space="preserve">The search for the molecular engram in the Purkinje cell should probably begin with a focus on the </w:t>
      </w:r>
      <w:r w:rsidR="00FC422C">
        <w:t>metabotropic mglu7 receptor</w:t>
      </w:r>
      <w:r>
        <w:t xml:space="preserve"> because blocking that receptor prevents presynaptic input from the parallel fibers from </w:t>
      </w:r>
      <w:r w:rsidR="001B3ED1">
        <w:t xml:space="preserve">triggering the </w:t>
      </w:r>
      <w:r w:rsidR="005F6D28">
        <w:t>condition</w:t>
      </w:r>
      <w:r w:rsidR="005F6D28">
        <w:t>al</w:t>
      </w:r>
      <w:r w:rsidR="005F6D28">
        <w:t xml:space="preserve"> </w:t>
      </w:r>
      <w:r w:rsidR="001B3ED1">
        <w:t>pause</w:t>
      </w:r>
      <w:r w:rsidR="002B6F52">
        <w:t xml:space="preserve">. </w:t>
      </w:r>
      <w:r w:rsidR="005F6D28">
        <w:t>M</w:t>
      </w:r>
      <w:r w:rsidR="002B6F52">
        <w:t>etabotropic receptor</w:t>
      </w:r>
      <w:r w:rsidR="005F6D28">
        <w:t>s</w:t>
      </w:r>
      <w:r w:rsidR="002B6F52">
        <w:t xml:space="preserve"> convert extracellular signal</w:t>
      </w:r>
      <w:r w:rsidR="005F6D28">
        <w:t>s</w:t>
      </w:r>
      <w:r w:rsidR="002B6F52">
        <w:t xml:space="preserve"> (the transmitter release by a presynaptic spike) into intracellular biochemical cascade</w:t>
      </w:r>
      <w:r w:rsidR="005F6D28">
        <w:t>s</w:t>
      </w:r>
      <w:r w:rsidR="002B6F52">
        <w:t>. The first step in most such cascades is a structural change in a G protein.</w:t>
      </w:r>
      <w:r w:rsidR="00B576E7">
        <w:t xml:space="preserve"> G-</w:t>
      </w:r>
      <w:r w:rsidR="005F6D28">
        <w:t>protein</w:t>
      </w:r>
      <w:r w:rsidR="005F6D28">
        <w:t>-</w:t>
      </w:r>
      <w:r w:rsidR="00B576E7">
        <w:t>initiated cascades</w:t>
      </w:r>
      <w:r w:rsidR="00E85AF1">
        <w:t xml:space="preserve"> </w:t>
      </w:r>
      <w:r w:rsidR="00B576E7">
        <w:t xml:space="preserve">are known to lead to alterations in many aspects of cellular physiology, including gene transcription. </w:t>
      </w:r>
      <w:r w:rsidR="00E85AF1">
        <w:t xml:space="preserve">In this case, the cascade must </w:t>
      </w:r>
      <w:r w:rsidR="00B576E7">
        <w:t>read</w:t>
      </w:r>
      <w:r w:rsidR="00E85AF1">
        <w:t xml:space="preserve"> the engram before it comes to the membrane-intrinsic </w:t>
      </w:r>
      <w:r w:rsidR="00D13AEA">
        <w:t>ionic channel or channels whose</w:t>
      </w:r>
      <w:r w:rsidR="00E85AF1">
        <w:t xml:space="preserve"> </w:t>
      </w:r>
      <w:r w:rsidR="00D13AEA">
        <w:t>modification</w:t>
      </w:r>
      <w:r w:rsidR="00E85AF1">
        <w:t xml:space="preserve"> </w:t>
      </w:r>
      <w:r w:rsidR="00D13AEA">
        <w:t>abruptly shuts down endogenous firing,</w:t>
      </w:r>
      <w:r w:rsidR="00E85AF1">
        <w:t xml:space="preserve"> because the latency to the shutting </w:t>
      </w:r>
      <w:r w:rsidR="00D13AEA">
        <w:t>down</w:t>
      </w:r>
      <w:r w:rsidR="00E85AF1">
        <w:t xml:space="preserve"> of </w:t>
      </w:r>
      <w:r w:rsidR="00D13AEA">
        <w:t>the endogenous</w:t>
      </w:r>
      <w:r w:rsidR="00E85AF1">
        <w:t xml:space="preserve"> firing is determined by the encoded duration.</w:t>
      </w:r>
      <w:r w:rsidR="003263D2">
        <w:t xml:space="preserve"> Given this knowledge and the </w:t>
      </w:r>
      <w:r w:rsidR="005A4455">
        <w:t xml:space="preserve">further </w:t>
      </w:r>
      <w:r w:rsidR="003263D2">
        <w:t>facts revealed by this analysis, it seems as if a concerted investigation of this intracellular biochemical cascade could be expected to bear fruit within a reasonable time span.</w:t>
      </w:r>
    </w:p>
    <w:p w14:paraId="58C35306" w14:textId="3B7CB413" w:rsidR="00EB4962" w:rsidRDefault="00EB4962">
      <w:r>
        <w:br w:type="page"/>
      </w:r>
    </w:p>
    <w:p w14:paraId="3A150CDA" w14:textId="77777777" w:rsidR="00536A12" w:rsidRDefault="00536A12"/>
    <w:p w14:paraId="512DB68F" w14:textId="41218826" w:rsidR="0063503F" w:rsidRPr="00B53871" w:rsidRDefault="00437A18" w:rsidP="009149A3">
      <w:pPr>
        <w:pStyle w:val="p1"/>
        <w:keepNext/>
        <w:jc w:val="center"/>
        <w:rPr>
          <w:b/>
        </w:rPr>
      </w:pPr>
      <w:r w:rsidRPr="00B53871">
        <w:rPr>
          <w:b/>
        </w:rPr>
        <w:t>References</w:t>
      </w:r>
    </w:p>
    <w:p w14:paraId="573ED88D" w14:textId="77777777" w:rsidR="004A2F3F" w:rsidRPr="004A2F3F" w:rsidRDefault="0063503F" w:rsidP="004A2F3F">
      <w:pPr>
        <w:pStyle w:val="EndNoteBibliography"/>
        <w:ind w:left="720" w:hanging="720"/>
        <w:rPr>
          <w:noProof/>
        </w:rPr>
      </w:pPr>
      <w:r>
        <w:fldChar w:fldCharType="begin"/>
      </w:r>
      <w:r>
        <w:instrText xml:space="preserve"> ADDIN EN.REFLIST </w:instrText>
      </w:r>
      <w:r>
        <w:fldChar w:fldCharType="separate"/>
      </w:r>
      <w:r w:rsidR="004A2F3F" w:rsidRPr="004A2F3F">
        <w:rPr>
          <w:noProof/>
        </w:rPr>
        <w:t xml:space="preserve">Apps, R., &amp; Garwicz, M. (2005). Anatomical and physiological foundations of cerebellar information processing. </w:t>
      </w:r>
      <w:r w:rsidR="004A2F3F" w:rsidRPr="004A2F3F">
        <w:rPr>
          <w:i/>
          <w:noProof/>
        </w:rPr>
        <w:t>Nature Reviews. Neuroscience, 6</w:t>
      </w:r>
      <w:r w:rsidR="004A2F3F" w:rsidRPr="004A2F3F">
        <w:rPr>
          <w:noProof/>
        </w:rPr>
        <w:t xml:space="preserve">(4), 297–311. </w:t>
      </w:r>
    </w:p>
    <w:p w14:paraId="045BA0A5" w14:textId="77777777" w:rsidR="004A2F3F" w:rsidRPr="004A2F3F" w:rsidRDefault="004A2F3F" w:rsidP="004A2F3F">
      <w:pPr>
        <w:pStyle w:val="EndNoteBibliography"/>
        <w:ind w:left="720" w:hanging="720"/>
        <w:rPr>
          <w:noProof/>
        </w:rPr>
      </w:pPr>
      <w:r w:rsidRPr="004A2F3F">
        <w:rPr>
          <w:noProof/>
        </w:rPr>
        <w:t xml:space="preserve">Arcediano, F., &amp; Miller, R. R. (2002). Some constraints for models of timing: A temporal coding hypothesis perspective. </w:t>
      </w:r>
      <w:r w:rsidRPr="004A2F3F">
        <w:rPr>
          <w:i/>
          <w:noProof/>
        </w:rPr>
        <w:t>Learning and Motivation, 33</w:t>
      </w:r>
      <w:r w:rsidRPr="004A2F3F">
        <w:rPr>
          <w:noProof/>
        </w:rPr>
        <w:t xml:space="preserve">, 105-123. </w:t>
      </w:r>
    </w:p>
    <w:p w14:paraId="78304550" w14:textId="77777777" w:rsidR="004A2F3F" w:rsidRPr="004A2F3F" w:rsidRDefault="004A2F3F" w:rsidP="004A2F3F">
      <w:pPr>
        <w:pStyle w:val="EndNoteBibliography"/>
        <w:ind w:left="720" w:hanging="720"/>
        <w:rPr>
          <w:noProof/>
        </w:rPr>
      </w:pPr>
      <w:r w:rsidRPr="004A2F3F">
        <w:rPr>
          <w:noProof/>
        </w:rPr>
        <w:t xml:space="preserve">Balsam, P. D., Drew, M. R., &amp; Gallistel, C. R. (2010). Time and Associative Learning. </w:t>
      </w:r>
      <w:r w:rsidRPr="004A2F3F">
        <w:rPr>
          <w:i/>
          <w:noProof/>
        </w:rPr>
        <w:t>Comparative Cognition &amp; Behavior Reviews, 5</w:t>
      </w:r>
      <w:r w:rsidRPr="004A2F3F">
        <w:rPr>
          <w:noProof/>
        </w:rPr>
        <w:t xml:space="preserve">, 1-22. </w:t>
      </w:r>
    </w:p>
    <w:p w14:paraId="2F3B3A97" w14:textId="77777777" w:rsidR="004A2F3F" w:rsidRPr="004A2F3F" w:rsidRDefault="004A2F3F" w:rsidP="004A2F3F">
      <w:pPr>
        <w:pStyle w:val="EndNoteBibliography"/>
        <w:ind w:left="720" w:hanging="720"/>
        <w:rPr>
          <w:noProof/>
        </w:rPr>
      </w:pPr>
      <w:r w:rsidRPr="004A2F3F">
        <w:rPr>
          <w:noProof/>
        </w:rPr>
        <w:t xml:space="preserve">Balsam, P. D., Fairhurst, S., &amp; Gallistel, C.R. . (2006). Pavlovian contingencies and temporal information. </w:t>
      </w:r>
      <w:r w:rsidRPr="004A2F3F">
        <w:rPr>
          <w:i/>
          <w:noProof/>
        </w:rPr>
        <w:t>Journal of Experimental Psychology: Animal Behavior Processes, 32</w:t>
      </w:r>
      <w:r w:rsidRPr="004A2F3F">
        <w:rPr>
          <w:noProof/>
        </w:rPr>
        <w:t xml:space="preserve">, 284-294. </w:t>
      </w:r>
    </w:p>
    <w:p w14:paraId="708F414B" w14:textId="77777777" w:rsidR="004A2F3F" w:rsidRPr="004A2F3F" w:rsidRDefault="004A2F3F" w:rsidP="004A2F3F">
      <w:pPr>
        <w:pStyle w:val="EndNoteBibliography"/>
        <w:ind w:left="720" w:hanging="720"/>
        <w:rPr>
          <w:noProof/>
        </w:rPr>
      </w:pPr>
      <w:r w:rsidRPr="004A2F3F">
        <w:rPr>
          <w:noProof/>
        </w:rPr>
        <w:t xml:space="preserve">Balsam, P.D., Drew, M.R., &amp; Yang, C. (2002). Timing at the start of associative learning. </w:t>
      </w:r>
      <w:r w:rsidRPr="004A2F3F">
        <w:rPr>
          <w:i/>
          <w:noProof/>
        </w:rPr>
        <w:t>Learning &amp; Motivation, 33</w:t>
      </w:r>
      <w:r w:rsidRPr="004A2F3F">
        <w:rPr>
          <w:noProof/>
        </w:rPr>
        <w:t xml:space="preserve">, 141-155. </w:t>
      </w:r>
    </w:p>
    <w:p w14:paraId="2D96C95B" w14:textId="3A4CFEE2" w:rsidR="004A2F3F" w:rsidRPr="004A2F3F" w:rsidRDefault="004A2F3F" w:rsidP="004A2F3F">
      <w:pPr>
        <w:pStyle w:val="EndNoteBibliography"/>
        <w:ind w:left="720" w:hanging="720"/>
        <w:rPr>
          <w:noProof/>
        </w:rPr>
      </w:pPr>
      <w:r w:rsidRPr="004A2F3F">
        <w:rPr>
          <w:noProof/>
        </w:rPr>
        <w:t xml:space="preserve">Balsam, P.D., &amp; Gallistel, C.R. (2009). Temporal maps and informativeness in associative learning. </w:t>
      </w:r>
      <w:r w:rsidRPr="004A2F3F">
        <w:rPr>
          <w:i/>
          <w:noProof/>
        </w:rPr>
        <w:t>Trends in Neurosciences, 32</w:t>
      </w:r>
      <w:r w:rsidRPr="004A2F3F">
        <w:rPr>
          <w:noProof/>
        </w:rPr>
        <w:t>(2), 73-78. doi:</w:t>
      </w:r>
      <w:hyperlink r:id="rId33" w:history="1">
        <w:r w:rsidRPr="004A2F3F">
          <w:rPr>
            <w:rStyle w:val="Hyperlink"/>
            <w:noProof/>
          </w:rPr>
          <w:t>http://dx.doi.org/10.1016/j.tins.2008.10.004</w:t>
        </w:r>
      </w:hyperlink>
    </w:p>
    <w:p w14:paraId="519F4BBE" w14:textId="77777777" w:rsidR="004A2F3F" w:rsidRPr="004A2F3F" w:rsidRDefault="004A2F3F" w:rsidP="004A2F3F">
      <w:pPr>
        <w:pStyle w:val="EndNoteBibliography"/>
        <w:ind w:left="720" w:hanging="720"/>
        <w:rPr>
          <w:noProof/>
        </w:rPr>
      </w:pPr>
      <w:r w:rsidRPr="004A2F3F">
        <w:rPr>
          <w:noProof/>
        </w:rPr>
        <w:t xml:space="preserve">Bareš, M., Apps, R, Avanzino, L., Breska, A., D'Angelo, E., Filip, P., . . . Petter, E.A. (2018). Consensus paper: Decoding the Contributions of the Cerebellum as a Time Machine. From Neurons to Clinical Applications. </w:t>
      </w:r>
      <w:r w:rsidRPr="004A2F3F">
        <w:rPr>
          <w:i/>
          <w:noProof/>
        </w:rPr>
        <w:t>The Cerebellum, 13</w:t>
      </w:r>
      <w:r w:rsidRPr="004A2F3F">
        <w:rPr>
          <w:noProof/>
        </w:rPr>
        <w:t>(2). doi:10.1007/s12311-018-0979-5</w:t>
      </w:r>
    </w:p>
    <w:p w14:paraId="2036ACAE" w14:textId="77777777" w:rsidR="00484E21" w:rsidRDefault="004A2F3F" w:rsidP="004A2F3F">
      <w:pPr>
        <w:pStyle w:val="EndNoteBibliography"/>
        <w:ind w:left="720" w:hanging="720"/>
        <w:rPr>
          <w:noProof/>
        </w:rPr>
      </w:pPr>
      <w:r w:rsidRPr="004A2F3F">
        <w:rPr>
          <w:noProof/>
        </w:rPr>
        <w:t xml:space="preserve">Barnet, R.C., Cole, R.P., &amp; Miller, R.R. (1997). Temporal integration in second-order conditioning and sensory preconditioning. </w:t>
      </w:r>
      <w:r w:rsidRPr="004A2F3F">
        <w:rPr>
          <w:i/>
          <w:noProof/>
        </w:rPr>
        <w:t>Animal Learning and Behavior, 25</w:t>
      </w:r>
      <w:r w:rsidRPr="004A2F3F">
        <w:rPr>
          <w:noProof/>
        </w:rPr>
        <w:t>(2), 221-233.</w:t>
      </w:r>
    </w:p>
    <w:p w14:paraId="26C0FFD7" w14:textId="3A79463E" w:rsidR="004A2F3F" w:rsidRPr="00AB61BF" w:rsidRDefault="00484E21" w:rsidP="00AB61BF">
      <w:pPr>
        <w:autoSpaceDE w:val="0"/>
        <w:autoSpaceDN w:val="0"/>
        <w:adjustRightInd w:val="0"/>
        <w:ind w:left="720" w:right="-720" w:hanging="720"/>
        <w:rPr>
          <w:rFonts w:ascii="Cambria" w:hAnsi="Cambria"/>
          <w:noProof/>
        </w:rPr>
      </w:pPr>
      <w:proofErr w:type="spellStart"/>
      <w:r w:rsidRPr="00AB61BF">
        <w:rPr>
          <w:rFonts w:ascii="Cambria" w:hAnsi="Cambria"/>
          <w:noProof/>
        </w:rPr>
        <w:t>Beling</w:t>
      </w:r>
      <w:proofErr w:type="spellEnd"/>
      <w:r w:rsidRPr="00AB61BF">
        <w:rPr>
          <w:rFonts w:ascii="Cambria" w:hAnsi="Cambria"/>
          <w:noProof/>
        </w:rPr>
        <w:t xml:space="preserve">, I. (1929). </w:t>
      </w:r>
      <w:proofErr w:type="spellStart"/>
      <w:r w:rsidRPr="00AB61BF">
        <w:rPr>
          <w:rFonts w:ascii="Cambria" w:hAnsi="Cambria"/>
          <w:noProof/>
        </w:rPr>
        <w:t>Über</w:t>
      </w:r>
      <w:proofErr w:type="spellEnd"/>
      <w:r w:rsidRPr="00AB61BF">
        <w:rPr>
          <w:rFonts w:ascii="Cambria" w:hAnsi="Cambria"/>
          <w:noProof/>
        </w:rPr>
        <w:t xml:space="preserve"> das </w:t>
      </w:r>
      <w:proofErr w:type="spellStart"/>
      <w:r w:rsidRPr="00AB61BF">
        <w:rPr>
          <w:rFonts w:ascii="Cambria" w:hAnsi="Cambria"/>
          <w:noProof/>
        </w:rPr>
        <w:t>Zeitgedächtnis</w:t>
      </w:r>
      <w:proofErr w:type="spellEnd"/>
      <w:r w:rsidRPr="00AB61BF">
        <w:rPr>
          <w:rFonts w:ascii="Cambria" w:hAnsi="Cambria"/>
          <w:noProof/>
        </w:rPr>
        <w:t xml:space="preserve"> der </w:t>
      </w:r>
      <w:proofErr w:type="spellStart"/>
      <w:r w:rsidRPr="00AB61BF">
        <w:rPr>
          <w:rFonts w:ascii="Cambria" w:hAnsi="Cambria"/>
          <w:noProof/>
        </w:rPr>
        <w:t>Bienen</w:t>
      </w:r>
      <w:proofErr w:type="spellEnd"/>
      <w:r w:rsidRPr="00AB61BF">
        <w:rPr>
          <w:rFonts w:ascii="Cambria" w:hAnsi="Cambria"/>
          <w:noProof/>
        </w:rPr>
        <w:t xml:space="preserve">. </w:t>
      </w:r>
      <w:r w:rsidRPr="00AB61BF">
        <w:rPr>
          <w:rFonts w:ascii="Cambria" w:hAnsi="Cambria"/>
          <w:i/>
          <w:iCs/>
          <w:noProof/>
        </w:rPr>
        <w:t>Z</w:t>
      </w:r>
      <w:r w:rsidRPr="00AB61BF">
        <w:rPr>
          <w:rFonts w:ascii="Cambria" w:hAnsi="Cambria"/>
          <w:i/>
          <w:iCs/>
          <w:noProof/>
        </w:rPr>
        <w:t>eitschrift für</w:t>
      </w:r>
      <w:r w:rsidRPr="00AB61BF">
        <w:rPr>
          <w:rFonts w:ascii="Cambria" w:hAnsi="Cambria"/>
          <w:i/>
          <w:iCs/>
          <w:noProof/>
        </w:rPr>
        <w:t xml:space="preserve"> </w:t>
      </w:r>
      <w:r w:rsidRPr="00AB61BF">
        <w:rPr>
          <w:rFonts w:ascii="Cambria" w:hAnsi="Cambria"/>
          <w:i/>
          <w:iCs/>
          <w:noProof/>
        </w:rPr>
        <w:t>v</w:t>
      </w:r>
      <w:r w:rsidRPr="00AB61BF">
        <w:rPr>
          <w:rFonts w:ascii="Cambria" w:hAnsi="Cambria"/>
          <w:i/>
          <w:iCs/>
          <w:noProof/>
        </w:rPr>
        <w:t>ergl</w:t>
      </w:r>
      <w:r w:rsidRPr="00AB61BF">
        <w:rPr>
          <w:rFonts w:ascii="Cambria" w:hAnsi="Cambria"/>
          <w:i/>
          <w:iCs/>
          <w:noProof/>
        </w:rPr>
        <w:t>eichende</w:t>
      </w:r>
      <w:r w:rsidRPr="00AB61BF">
        <w:rPr>
          <w:rFonts w:ascii="Cambria" w:hAnsi="Cambria"/>
          <w:i/>
          <w:iCs/>
          <w:noProof/>
        </w:rPr>
        <w:t xml:space="preserve"> Physiol</w:t>
      </w:r>
      <w:r w:rsidRPr="00AB61BF">
        <w:rPr>
          <w:rFonts w:ascii="Cambria" w:hAnsi="Cambria"/>
          <w:i/>
          <w:iCs/>
          <w:noProof/>
        </w:rPr>
        <w:t>ogie</w:t>
      </w:r>
      <w:r w:rsidRPr="00AB61BF">
        <w:rPr>
          <w:rFonts w:ascii="Cambria" w:hAnsi="Cambria"/>
          <w:noProof/>
        </w:rPr>
        <w:t xml:space="preserve">, 9, 259-338. </w:t>
      </w:r>
    </w:p>
    <w:p w14:paraId="5332787E" w14:textId="0699E29D" w:rsidR="004A2F3F" w:rsidRDefault="004A2F3F" w:rsidP="004A2F3F">
      <w:pPr>
        <w:pStyle w:val="EndNoteBibliography"/>
        <w:ind w:left="720" w:hanging="720"/>
        <w:rPr>
          <w:noProof/>
        </w:rPr>
      </w:pPr>
      <w:r w:rsidRPr="004A2F3F">
        <w:rPr>
          <w:noProof/>
        </w:rPr>
        <w:t xml:space="preserve">Bernstein, J. (1871). </w:t>
      </w:r>
      <w:r w:rsidRPr="004A2F3F">
        <w:rPr>
          <w:i/>
          <w:noProof/>
        </w:rPr>
        <w:t>Untersuchungen über den Erregungsvorgang in Nerven- und Muskelsysteme</w:t>
      </w:r>
      <w:r w:rsidRPr="004A2F3F">
        <w:rPr>
          <w:noProof/>
        </w:rPr>
        <w:t>. Heidelberg: Winter.</w:t>
      </w:r>
    </w:p>
    <w:p w14:paraId="5897484C" w14:textId="54BCE509" w:rsidR="004A57D6" w:rsidRPr="00AB61BF" w:rsidRDefault="004A57D6" w:rsidP="00AB61BF">
      <w:pPr>
        <w:autoSpaceDE w:val="0"/>
        <w:autoSpaceDN w:val="0"/>
        <w:adjustRightInd w:val="0"/>
        <w:ind w:left="720" w:right="-720" w:hanging="720"/>
        <w:rPr>
          <w:rFonts w:ascii="Helvetica" w:hAnsi="Helvetica" w:cs="Helvetica"/>
          <w:sz w:val="28"/>
          <w:szCs w:val="28"/>
        </w:rPr>
      </w:pPr>
      <w:r w:rsidRPr="00AB61BF">
        <w:rPr>
          <w:rFonts w:ascii="Cambria" w:hAnsi="Cambria"/>
          <w:noProof/>
        </w:rPr>
        <w:t xml:space="preserve">Bruce, V. G., &amp; Pittendrigh, C. S. (1956). Temperature independence in a unicellular "clock.". </w:t>
      </w:r>
      <w:r w:rsidRPr="00AB61BF">
        <w:rPr>
          <w:rFonts w:ascii="Cambria" w:hAnsi="Cambria"/>
          <w:i/>
          <w:iCs/>
          <w:noProof/>
        </w:rPr>
        <w:t>Proceedings of the National Academy of Sciences, USA</w:t>
      </w:r>
      <w:r w:rsidRPr="00AB61BF">
        <w:rPr>
          <w:rFonts w:ascii="Cambria" w:hAnsi="Cambria"/>
          <w:noProof/>
        </w:rPr>
        <w:t>, 42, 676-682.</w:t>
      </w:r>
      <w:r>
        <w:rPr>
          <w:rFonts w:ascii="Helvetica" w:hAnsi="Helvetica" w:cs="Helvetica"/>
          <w:sz w:val="28"/>
          <w:szCs w:val="28"/>
        </w:rPr>
        <w:t xml:space="preserve"> </w:t>
      </w:r>
    </w:p>
    <w:p w14:paraId="175F5515" w14:textId="77777777" w:rsidR="004A2F3F" w:rsidRPr="004A2F3F" w:rsidRDefault="004A2F3F" w:rsidP="004A2F3F">
      <w:pPr>
        <w:pStyle w:val="EndNoteBibliography"/>
        <w:ind w:left="720" w:hanging="720"/>
        <w:rPr>
          <w:noProof/>
        </w:rPr>
      </w:pPr>
      <w:r w:rsidRPr="004A2F3F">
        <w:rPr>
          <w:noProof/>
        </w:rPr>
        <w:t xml:space="preserve">Buonomano, D.V. (2017). </w:t>
      </w:r>
      <w:r w:rsidRPr="004A2F3F">
        <w:rPr>
          <w:i/>
          <w:noProof/>
        </w:rPr>
        <w:t>Your brain is a time machine: The neuroscience and physics of time</w:t>
      </w:r>
      <w:r w:rsidRPr="004A2F3F">
        <w:rPr>
          <w:noProof/>
        </w:rPr>
        <w:t>. New York: W.W. Norton.</w:t>
      </w:r>
    </w:p>
    <w:p w14:paraId="021242A4" w14:textId="77777777" w:rsidR="004A2F3F" w:rsidRPr="004A2F3F" w:rsidRDefault="004A2F3F" w:rsidP="004A2F3F">
      <w:pPr>
        <w:pStyle w:val="EndNoteBibliography"/>
        <w:ind w:left="720" w:hanging="720"/>
        <w:rPr>
          <w:noProof/>
        </w:rPr>
      </w:pPr>
      <w:r w:rsidRPr="004A2F3F">
        <w:rPr>
          <w:noProof/>
        </w:rPr>
        <w:t xml:space="preserve">D'Angelo, E., Solinas, S., Mapelli, J., Gandolfi, D., Mapelli, L., &amp; Prestori, F. (2013). The cerebellar Golgi cell and spatiotemporal organization of granular layer activity. </w:t>
      </w:r>
      <w:r w:rsidRPr="004A2F3F">
        <w:rPr>
          <w:i/>
          <w:noProof/>
        </w:rPr>
        <w:t>Frontiers  in  Neural Circuits</w:t>
      </w:r>
      <w:r w:rsidRPr="004A2F3F">
        <w:rPr>
          <w:noProof/>
        </w:rPr>
        <w:t>. doi:10.3389/fncir.2013.00093</w:t>
      </w:r>
    </w:p>
    <w:p w14:paraId="7010A084" w14:textId="77777777" w:rsidR="004A2F3F" w:rsidRPr="004A2F3F" w:rsidRDefault="004A2F3F" w:rsidP="004A2F3F">
      <w:pPr>
        <w:pStyle w:val="EndNoteBibliography"/>
        <w:ind w:left="720" w:hanging="720"/>
        <w:rPr>
          <w:noProof/>
        </w:rPr>
      </w:pPr>
      <w:r w:rsidRPr="004A2F3F">
        <w:rPr>
          <w:noProof/>
        </w:rPr>
        <w:t xml:space="preserve">Denniston, J.C., Blaidsdell, A.P., &amp; Miller, R.R. (1998). Temporal coding affects transfer of serial and simultaneous inhibitors. </w:t>
      </w:r>
      <w:r w:rsidRPr="004A2F3F">
        <w:rPr>
          <w:i/>
          <w:noProof/>
        </w:rPr>
        <w:t>Animal Learning and Behavior, 26</w:t>
      </w:r>
      <w:r w:rsidRPr="004A2F3F">
        <w:rPr>
          <w:noProof/>
        </w:rPr>
        <w:t xml:space="preserve">(3), 336-350. </w:t>
      </w:r>
    </w:p>
    <w:p w14:paraId="77B94E30" w14:textId="77777777" w:rsidR="004A2F3F" w:rsidRPr="004A2F3F" w:rsidRDefault="004A2F3F" w:rsidP="004A2F3F">
      <w:pPr>
        <w:pStyle w:val="EndNoteBibliography"/>
        <w:ind w:left="720" w:hanging="720"/>
        <w:rPr>
          <w:noProof/>
        </w:rPr>
      </w:pPr>
      <w:r w:rsidRPr="004A2F3F">
        <w:rPr>
          <w:noProof/>
        </w:rPr>
        <w:t xml:space="preserve">Drew, M.l R., Zupan, B., Cooke, A., Couvillon, P. A., &amp; Balsam, P.D. (2005). Temporal Control of Conditioned Responding in Goldfish. </w:t>
      </w:r>
      <w:r w:rsidRPr="004A2F3F">
        <w:rPr>
          <w:i/>
          <w:noProof/>
        </w:rPr>
        <w:t>Journal of Experimental Psychology: Animal Behavior Processes,, 31</w:t>
      </w:r>
      <w:r w:rsidRPr="004A2F3F">
        <w:rPr>
          <w:noProof/>
        </w:rPr>
        <w:t>(1), 31-39. doi:10.1037/0097-7403.31.1.31</w:t>
      </w:r>
    </w:p>
    <w:p w14:paraId="0CD1DE58" w14:textId="77777777" w:rsidR="004A2F3F" w:rsidRPr="004A2F3F" w:rsidRDefault="004A2F3F" w:rsidP="004A2F3F">
      <w:pPr>
        <w:pStyle w:val="EndNoteBibliography"/>
        <w:ind w:left="720" w:hanging="720"/>
        <w:rPr>
          <w:noProof/>
        </w:rPr>
      </w:pPr>
      <w:r w:rsidRPr="004A2F3F">
        <w:rPr>
          <w:noProof/>
        </w:rPr>
        <w:lastRenderedPageBreak/>
        <w:t xml:space="preserve">Du Bois-Reymond, E. (1848). </w:t>
      </w:r>
      <w:r w:rsidRPr="004A2F3F">
        <w:rPr>
          <w:i/>
          <w:noProof/>
        </w:rPr>
        <w:t>Untersuchungen über thierische Elektricität</w:t>
      </w:r>
      <w:r w:rsidRPr="004A2F3F">
        <w:rPr>
          <w:noProof/>
        </w:rPr>
        <w:t>. Berlin: Reimer.</w:t>
      </w:r>
    </w:p>
    <w:p w14:paraId="6CEAC2D8" w14:textId="77777777" w:rsidR="004A2F3F" w:rsidRPr="004A2F3F" w:rsidRDefault="004A2F3F" w:rsidP="004A2F3F">
      <w:pPr>
        <w:pStyle w:val="EndNoteBibliography"/>
        <w:ind w:left="720" w:hanging="720"/>
        <w:rPr>
          <w:noProof/>
        </w:rPr>
      </w:pPr>
      <w:r w:rsidRPr="004A2F3F">
        <w:rPr>
          <w:noProof/>
        </w:rPr>
        <w:t xml:space="preserve">Eden, U.T., &amp; Kramer, M.A. (2010). Drawing inferences from Fano factor calculations. </w:t>
      </w:r>
      <w:r w:rsidRPr="004A2F3F">
        <w:rPr>
          <w:i/>
          <w:noProof/>
        </w:rPr>
        <w:t>Journal of Neuroscience Methods, 190</w:t>
      </w:r>
      <w:r w:rsidRPr="004A2F3F">
        <w:rPr>
          <w:noProof/>
        </w:rPr>
        <w:t xml:space="preserve">, 149-152. </w:t>
      </w:r>
    </w:p>
    <w:p w14:paraId="54FB31B2" w14:textId="77777777" w:rsidR="004A2F3F" w:rsidRPr="004A2F3F" w:rsidRDefault="004A2F3F" w:rsidP="004A2F3F">
      <w:pPr>
        <w:pStyle w:val="EndNoteBibliography"/>
        <w:ind w:left="720" w:hanging="720"/>
        <w:rPr>
          <w:noProof/>
        </w:rPr>
      </w:pPr>
      <w:r w:rsidRPr="004A2F3F">
        <w:rPr>
          <w:noProof/>
        </w:rPr>
        <w:t xml:space="preserve">Gallistel, C. R., &amp; Balsam, P.D. (2014). Time to rethink the neural mechanisms of learning and memory. </w:t>
      </w:r>
      <w:r w:rsidRPr="004A2F3F">
        <w:rPr>
          <w:i/>
          <w:noProof/>
        </w:rPr>
        <w:t>Neurobiology of Learning and Memory, 108</w:t>
      </w:r>
      <w:r w:rsidRPr="004A2F3F">
        <w:rPr>
          <w:noProof/>
        </w:rPr>
        <w:t>, 136-144. doi:10.1016/j.nlm.2013.11.019</w:t>
      </w:r>
    </w:p>
    <w:p w14:paraId="486696A9" w14:textId="77777777" w:rsidR="004A2F3F" w:rsidRPr="004A2F3F" w:rsidRDefault="004A2F3F" w:rsidP="004A2F3F">
      <w:pPr>
        <w:pStyle w:val="EndNoteBibliography"/>
        <w:ind w:left="720" w:hanging="720"/>
        <w:rPr>
          <w:noProof/>
        </w:rPr>
      </w:pPr>
      <w:r w:rsidRPr="004A2F3F">
        <w:rPr>
          <w:noProof/>
        </w:rPr>
        <w:t xml:space="preserve">Gallistel, C. R., &amp; Matzel, L.D. (2013). The neuroscience of learning: Beyond the Hebbian Synapse. </w:t>
      </w:r>
      <w:r w:rsidRPr="004A2F3F">
        <w:rPr>
          <w:i/>
          <w:noProof/>
        </w:rPr>
        <w:t>Annual Review of  Psychology, 64</w:t>
      </w:r>
      <w:r w:rsidRPr="004A2F3F">
        <w:rPr>
          <w:noProof/>
        </w:rPr>
        <w:t xml:space="preserve">, 169-200. </w:t>
      </w:r>
    </w:p>
    <w:p w14:paraId="21FA4DD3" w14:textId="77777777" w:rsidR="004A2F3F" w:rsidRPr="004A2F3F" w:rsidRDefault="004A2F3F" w:rsidP="004A2F3F">
      <w:pPr>
        <w:pStyle w:val="EndNoteBibliography"/>
        <w:ind w:left="720" w:hanging="720"/>
        <w:rPr>
          <w:noProof/>
        </w:rPr>
      </w:pPr>
      <w:r w:rsidRPr="004A2F3F">
        <w:rPr>
          <w:noProof/>
        </w:rPr>
        <w:t xml:space="preserve">Gallistel, C.R. (2017). The coding question. </w:t>
      </w:r>
      <w:r w:rsidRPr="004A2F3F">
        <w:rPr>
          <w:i/>
          <w:noProof/>
        </w:rPr>
        <w:t>Trends in Cognitive Science, 21</w:t>
      </w:r>
      <w:r w:rsidRPr="004A2F3F">
        <w:rPr>
          <w:noProof/>
        </w:rPr>
        <w:t>(7), 498-508. doi:10.1016/j.tics.2017.04.012</w:t>
      </w:r>
    </w:p>
    <w:p w14:paraId="7E777386" w14:textId="77777777" w:rsidR="004A2F3F" w:rsidRPr="004A2F3F" w:rsidRDefault="004A2F3F" w:rsidP="004A2F3F">
      <w:pPr>
        <w:pStyle w:val="EndNoteBibliography"/>
        <w:ind w:left="720" w:hanging="720"/>
        <w:rPr>
          <w:noProof/>
        </w:rPr>
      </w:pPr>
      <w:r w:rsidRPr="004A2F3F">
        <w:rPr>
          <w:noProof/>
        </w:rPr>
        <w:t xml:space="preserve">Gallistel, C.R. , Balsam, P. D., &amp; Fairhurst, S. (2004). The learning curve: Implications of a quantitative analysis. </w:t>
      </w:r>
      <w:r w:rsidRPr="004A2F3F">
        <w:rPr>
          <w:i/>
          <w:noProof/>
        </w:rPr>
        <w:t>Proceedings of the National Academy of Sciences, 101</w:t>
      </w:r>
      <w:r w:rsidRPr="004A2F3F">
        <w:rPr>
          <w:noProof/>
        </w:rPr>
        <w:t xml:space="preserve">(36), 13124-13131. </w:t>
      </w:r>
    </w:p>
    <w:p w14:paraId="279641F4" w14:textId="77777777" w:rsidR="004A2F3F" w:rsidRPr="004A2F3F" w:rsidRDefault="004A2F3F" w:rsidP="004A2F3F">
      <w:pPr>
        <w:pStyle w:val="EndNoteBibliography"/>
        <w:ind w:left="720" w:hanging="720"/>
        <w:rPr>
          <w:noProof/>
        </w:rPr>
      </w:pPr>
      <w:r w:rsidRPr="004A2F3F">
        <w:rPr>
          <w:noProof/>
        </w:rPr>
        <w:t xml:space="preserve">Gallistel, C.R., &amp; Gibbon, J. (2000). Time, rate, and conditioning. </w:t>
      </w:r>
      <w:r w:rsidRPr="004A2F3F">
        <w:rPr>
          <w:i/>
          <w:noProof/>
        </w:rPr>
        <w:t>Psychological Review, 107</w:t>
      </w:r>
      <w:r w:rsidRPr="004A2F3F">
        <w:rPr>
          <w:noProof/>
        </w:rPr>
        <w:t xml:space="preserve">(2), 289-344. </w:t>
      </w:r>
    </w:p>
    <w:p w14:paraId="2E3EDF8E" w14:textId="77777777" w:rsidR="004A2F3F" w:rsidRPr="004A2F3F" w:rsidRDefault="004A2F3F" w:rsidP="004A2F3F">
      <w:pPr>
        <w:pStyle w:val="EndNoteBibliography"/>
        <w:ind w:left="720" w:hanging="720"/>
        <w:rPr>
          <w:noProof/>
        </w:rPr>
      </w:pPr>
      <w:r w:rsidRPr="004A2F3F">
        <w:rPr>
          <w:noProof/>
        </w:rPr>
        <w:t xml:space="preserve">Gallistel, C.R., &amp; Gibbon, J. (2001). Computational Versus Associative Models of Simple Conditioning. </w:t>
      </w:r>
      <w:r w:rsidRPr="004A2F3F">
        <w:rPr>
          <w:i/>
          <w:noProof/>
        </w:rPr>
        <w:t>Current Directions in Psychological Science, 10</w:t>
      </w:r>
      <w:r w:rsidRPr="004A2F3F">
        <w:rPr>
          <w:noProof/>
        </w:rPr>
        <w:t xml:space="preserve">, 146-150. </w:t>
      </w:r>
    </w:p>
    <w:p w14:paraId="1F2D6085" w14:textId="77777777" w:rsidR="004A2F3F" w:rsidRPr="004A2F3F" w:rsidRDefault="004A2F3F" w:rsidP="004A2F3F">
      <w:pPr>
        <w:pStyle w:val="EndNoteBibliography"/>
        <w:ind w:left="720" w:hanging="720"/>
        <w:rPr>
          <w:noProof/>
        </w:rPr>
      </w:pPr>
      <w:r w:rsidRPr="004A2F3F">
        <w:rPr>
          <w:noProof/>
        </w:rPr>
        <w:t xml:space="preserve">Gallistel, C.R., Shizgal, Peter, &amp; Yeomans, John S. (1981). A portrait of the substrate for self-stimulation. </w:t>
      </w:r>
      <w:r w:rsidRPr="004A2F3F">
        <w:rPr>
          <w:i/>
          <w:noProof/>
        </w:rPr>
        <w:t>Psychological Review, 88</w:t>
      </w:r>
      <w:r w:rsidRPr="004A2F3F">
        <w:rPr>
          <w:noProof/>
        </w:rPr>
        <w:t xml:space="preserve">(3), 228-273. </w:t>
      </w:r>
    </w:p>
    <w:p w14:paraId="37CA9C6B" w14:textId="77777777" w:rsidR="004A2F3F" w:rsidRPr="004A2F3F" w:rsidRDefault="004A2F3F" w:rsidP="004A2F3F">
      <w:pPr>
        <w:pStyle w:val="EndNoteBibliography"/>
        <w:ind w:left="720" w:hanging="720"/>
        <w:rPr>
          <w:noProof/>
        </w:rPr>
      </w:pPr>
      <w:r w:rsidRPr="004A2F3F">
        <w:rPr>
          <w:noProof/>
        </w:rPr>
        <w:t xml:space="preserve">Gibbon, J. (1977). Scalar expectancy theory and Weber's Law in animal timing. </w:t>
      </w:r>
      <w:r w:rsidRPr="004A2F3F">
        <w:rPr>
          <w:i/>
          <w:noProof/>
        </w:rPr>
        <w:t>Psychological Review, 84</w:t>
      </w:r>
      <w:r w:rsidRPr="004A2F3F">
        <w:rPr>
          <w:noProof/>
        </w:rPr>
        <w:t xml:space="preserve">, 279-335. </w:t>
      </w:r>
    </w:p>
    <w:p w14:paraId="0192FA69" w14:textId="77777777" w:rsidR="004A2F3F" w:rsidRPr="004A2F3F" w:rsidRDefault="004A2F3F" w:rsidP="004A2F3F">
      <w:pPr>
        <w:pStyle w:val="EndNoteBibliography"/>
        <w:ind w:left="720" w:hanging="720"/>
        <w:rPr>
          <w:noProof/>
        </w:rPr>
      </w:pPr>
      <w:r w:rsidRPr="004A2F3F">
        <w:rPr>
          <w:noProof/>
        </w:rPr>
        <w:t xml:space="preserve">Gibbon, J. (1992). Ubiquity of scalar timing with a Poisson clock. </w:t>
      </w:r>
      <w:r w:rsidRPr="004A2F3F">
        <w:rPr>
          <w:i/>
          <w:noProof/>
        </w:rPr>
        <w:t>Journal of Mathematical Psychology, 36</w:t>
      </w:r>
      <w:r w:rsidRPr="004A2F3F">
        <w:rPr>
          <w:noProof/>
        </w:rPr>
        <w:t xml:space="preserve">, 283-293. </w:t>
      </w:r>
    </w:p>
    <w:p w14:paraId="1C87426A" w14:textId="77777777" w:rsidR="004A2F3F" w:rsidRPr="004A2F3F" w:rsidRDefault="004A2F3F" w:rsidP="004A2F3F">
      <w:pPr>
        <w:pStyle w:val="EndNoteBibliography"/>
        <w:ind w:left="720" w:hanging="720"/>
        <w:rPr>
          <w:noProof/>
        </w:rPr>
      </w:pPr>
      <w:r w:rsidRPr="004A2F3F">
        <w:rPr>
          <w:noProof/>
        </w:rPr>
        <w:t xml:space="preserve">Gibbon, J., &amp; Balsam, P.D. (1981). Spreading associations in time. In C. M. Locurto, H. S. Terrace, &amp; J. Gibbon (Eds.), </w:t>
      </w:r>
      <w:r w:rsidRPr="004A2F3F">
        <w:rPr>
          <w:i/>
          <w:noProof/>
        </w:rPr>
        <w:t>Autoshaping and conditioning theory</w:t>
      </w:r>
      <w:r w:rsidRPr="004A2F3F">
        <w:rPr>
          <w:noProof/>
        </w:rPr>
        <w:t xml:space="preserve"> (pp. 219-253). New York: Academic.</w:t>
      </w:r>
    </w:p>
    <w:p w14:paraId="4EC5EDE3" w14:textId="77777777" w:rsidR="004A2F3F" w:rsidRPr="004A2F3F" w:rsidRDefault="004A2F3F" w:rsidP="004A2F3F">
      <w:pPr>
        <w:pStyle w:val="EndNoteBibliography"/>
        <w:ind w:left="720" w:hanging="720"/>
        <w:rPr>
          <w:noProof/>
        </w:rPr>
      </w:pPr>
      <w:r w:rsidRPr="004A2F3F">
        <w:rPr>
          <w:noProof/>
        </w:rPr>
        <w:t xml:space="preserve">Gibbon, J., Church, R. M., &amp; Meck, W. H. (1984). Scalar timing in memory. In J. Gibbon &amp; L. Allan (Eds.), </w:t>
      </w:r>
      <w:r w:rsidRPr="004A2F3F">
        <w:rPr>
          <w:i/>
          <w:noProof/>
        </w:rPr>
        <w:t>Timing and time perception</w:t>
      </w:r>
      <w:r w:rsidRPr="004A2F3F">
        <w:rPr>
          <w:noProof/>
        </w:rPr>
        <w:t xml:space="preserve"> (Vol. 423, pp. 52-77). New York: New York Academy of Sciences.</w:t>
      </w:r>
    </w:p>
    <w:p w14:paraId="1BE762DC" w14:textId="77777777" w:rsidR="004A2F3F" w:rsidRPr="004A2F3F" w:rsidRDefault="004A2F3F" w:rsidP="004A2F3F">
      <w:pPr>
        <w:pStyle w:val="EndNoteBibliography"/>
        <w:ind w:left="720" w:hanging="720"/>
        <w:rPr>
          <w:noProof/>
        </w:rPr>
      </w:pPr>
      <w:r w:rsidRPr="004A2F3F">
        <w:rPr>
          <w:noProof/>
        </w:rPr>
        <w:t xml:space="preserve">Grossberg, S., &amp; Schmajuk, N. A. (1991). Neural dynamics of adaptive timing and temporal discrimination during associative learning. In G. A. Carpenter &amp; S. Grossberg (Eds.), </w:t>
      </w:r>
      <w:r w:rsidRPr="004A2F3F">
        <w:rPr>
          <w:i/>
          <w:noProof/>
        </w:rPr>
        <w:t>Pattern recognition by self-organizing neural networks</w:t>
      </w:r>
      <w:r w:rsidRPr="004A2F3F">
        <w:rPr>
          <w:noProof/>
        </w:rPr>
        <w:t xml:space="preserve"> (pp. 637-674). Cambridge, MA: MIT Press.</w:t>
      </w:r>
    </w:p>
    <w:p w14:paraId="379ED598" w14:textId="77777777" w:rsidR="004A2F3F" w:rsidRPr="004A2F3F" w:rsidRDefault="004A2F3F" w:rsidP="004A2F3F">
      <w:pPr>
        <w:pStyle w:val="EndNoteBibliography"/>
        <w:ind w:left="720" w:hanging="720"/>
        <w:rPr>
          <w:noProof/>
        </w:rPr>
      </w:pPr>
      <w:r w:rsidRPr="004A2F3F">
        <w:rPr>
          <w:noProof/>
        </w:rPr>
        <w:t xml:space="preserve">Grossberg, Stephen. (1991). A neural network architecture for Pavlovian conditioning: Reinforcement, attention, forgetting, timing. In Ed Michael L. Commons, Ed Stephen Grossberg, &amp; et al. (Eds.), </w:t>
      </w:r>
      <w:r w:rsidRPr="004A2F3F">
        <w:rPr>
          <w:i/>
          <w:noProof/>
        </w:rPr>
        <w:t>Neural network models of conditioning and action.</w:t>
      </w:r>
      <w:r w:rsidRPr="004A2F3F">
        <w:rPr>
          <w:noProof/>
        </w:rPr>
        <w:t xml:space="preserve"> (pp. 69-122): Hillsdale, NJ, USA.</w:t>
      </w:r>
    </w:p>
    <w:p w14:paraId="1C2B04B8" w14:textId="77777777" w:rsidR="004A2F3F" w:rsidRPr="004A2F3F" w:rsidRDefault="004A2F3F" w:rsidP="004A2F3F">
      <w:pPr>
        <w:pStyle w:val="EndNoteBibliography"/>
        <w:ind w:left="720" w:hanging="720"/>
        <w:rPr>
          <w:noProof/>
        </w:rPr>
      </w:pPr>
      <w:r w:rsidRPr="004A2F3F">
        <w:rPr>
          <w:noProof/>
        </w:rPr>
        <w:t xml:space="preserve">Hardy, N., &amp; Buonomano, D.V. (2018). Encoding time in feedforward trajectories of a recurrent neural network model. </w:t>
      </w:r>
      <w:r w:rsidRPr="004A2F3F">
        <w:rPr>
          <w:i/>
          <w:noProof/>
        </w:rPr>
        <w:t>Neural Computation, 30</w:t>
      </w:r>
      <w:r w:rsidRPr="004A2F3F">
        <w:rPr>
          <w:noProof/>
        </w:rPr>
        <w:t xml:space="preserve">, 378-396. </w:t>
      </w:r>
    </w:p>
    <w:p w14:paraId="5111D3DB" w14:textId="77777777" w:rsidR="004A2F3F" w:rsidRPr="004A2F3F" w:rsidRDefault="004A2F3F" w:rsidP="004A2F3F">
      <w:pPr>
        <w:pStyle w:val="EndNoteBibliography"/>
        <w:ind w:left="720" w:hanging="720"/>
        <w:rPr>
          <w:noProof/>
        </w:rPr>
      </w:pPr>
      <w:r w:rsidRPr="004A2F3F">
        <w:rPr>
          <w:noProof/>
        </w:rPr>
        <w:t xml:space="preserve">Heiney, S.A., Kim, J., Augustine, G.J., &amp; Medina, J. F. . (2014). Precise control of movement kinematics by optogenetic inhibition of  Purkinje cell activity. </w:t>
      </w:r>
      <w:r w:rsidRPr="004A2F3F">
        <w:rPr>
          <w:i/>
          <w:noProof/>
        </w:rPr>
        <w:t>The Journal Neuroscience, 34</w:t>
      </w:r>
      <w:r w:rsidRPr="004A2F3F">
        <w:rPr>
          <w:noProof/>
        </w:rPr>
        <w:t xml:space="preserve">, 2321-2330. </w:t>
      </w:r>
    </w:p>
    <w:p w14:paraId="26E9FCB5" w14:textId="77777777" w:rsidR="004A2F3F" w:rsidRPr="004A2F3F" w:rsidRDefault="004A2F3F" w:rsidP="004A2F3F">
      <w:pPr>
        <w:pStyle w:val="EndNoteBibliography"/>
        <w:ind w:left="720" w:hanging="720"/>
        <w:rPr>
          <w:noProof/>
        </w:rPr>
      </w:pPr>
      <w:r w:rsidRPr="004A2F3F">
        <w:rPr>
          <w:noProof/>
        </w:rPr>
        <w:t xml:space="preserve">Helmholtz, H. (1850). Messungen über den zeitlichen Verlauf der Zuckung animalischer Muskeln und die Fortpflanzungsgeschwindigkeit der Reizung in </w:t>
      </w:r>
      <w:r w:rsidRPr="004A2F3F">
        <w:rPr>
          <w:noProof/>
        </w:rPr>
        <w:lastRenderedPageBreak/>
        <w:t xml:space="preserve">den Nerven. </w:t>
      </w:r>
      <w:r w:rsidRPr="004A2F3F">
        <w:rPr>
          <w:i/>
          <w:noProof/>
        </w:rPr>
        <w:t>Archiv für Anatomie, Physiologie und wissenschaftliche Medicin., 17</w:t>
      </w:r>
      <w:r w:rsidRPr="004A2F3F">
        <w:rPr>
          <w:noProof/>
        </w:rPr>
        <w:t xml:space="preserve">, 276-364. </w:t>
      </w:r>
    </w:p>
    <w:p w14:paraId="2FC4ECCD" w14:textId="77777777" w:rsidR="004A2F3F" w:rsidRPr="004A2F3F" w:rsidRDefault="004A2F3F" w:rsidP="004A2F3F">
      <w:pPr>
        <w:pStyle w:val="EndNoteBibliography"/>
        <w:ind w:left="720" w:hanging="720"/>
        <w:rPr>
          <w:noProof/>
        </w:rPr>
      </w:pPr>
      <w:r w:rsidRPr="004A2F3F">
        <w:rPr>
          <w:noProof/>
        </w:rPr>
        <w:t xml:space="preserve">Helmholtz, H. (1852). Messungen über Fortpflanzungsgeschwindigkeit der Reizung in den Nerven. </w:t>
      </w:r>
      <w:r w:rsidRPr="004A2F3F">
        <w:rPr>
          <w:i/>
          <w:noProof/>
        </w:rPr>
        <w:t>Archiv für Anatomie, Physiologie, und wissenschaftliche Medizin, 19</w:t>
      </w:r>
      <w:r w:rsidRPr="004A2F3F">
        <w:rPr>
          <w:noProof/>
        </w:rPr>
        <w:t xml:space="preserve">, 199-216. </w:t>
      </w:r>
    </w:p>
    <w:p w14:paraId="0EF8A698" w14:textId="77777777" w:rsidR="004A2F3F" w:rsidRPr="004A2F3F" w:rsidRDefault="004A2F3F" w:rsidP="004A2F3F">
      <w:pPr>
        <w:pStyle w:val="EndNoteBibliography"/>
        <w:ind w:left="720" w:hanging="720"/>
        <w:rPr>
          <w:noProof/>
        </w:rPr>
      </w:pPr>
      <w:r w:rsidRPr="004A2F3F">
        <w:rPr>
          <w:noProof/>
        </w:rPr>
        <w:t xml:space="preserve">Hesslow, G. (1994). Correspondence between climbing fibre input and motor output in eyeblink-related areas in cat cerebellar cortex. </w:t>
      </w:r>
      <w:r w:rsidRPr="004A2F3F">
        <w:rPr>
          <w:i/>
          <w:noProof/>
        </w:rPr>
        <w:t>Journal of Physiology, 476</w:t>
      </w:r>
      <w:r w:rsidRPr="004A2F3F">
        <w:rPr>
          <w:noProof/>
        </w:rPr>
        <w:t xml:space="preserve">(2), 229–244. </w:t>
      </w:r>
    </w:p>
    <w:p w14:paraId="6BDA84B5" w14:textId="77777777" w:rsidR="004A2F3F" w:rsidRPr="004A2F3F" w:rsidRDefault="004A2F3F" w:rsidP="004A2F3F">
      <w:pPr>
        <w:pStyle w:val="EndNoteBibliography"/>
        <w:ind w:left="720" w:hanging="720"/>
        <w:rPr>
          <w:noProof/>
        </w:rPr>
      </w:pPr>
      <w:r w:rsidRPr="004A2F3F">
        <w:rPr>
          <w:noProof/>
        </w:rPr>
        <w:t xml:space="preserve">Hesslow, G. (1994a). Inhibition of classically conditioned eyeblink responses by stimulation of the cerebellar cortex in the decerebrate cat. </w:t>
      </w:r>
      <w:r w:rsidRPr="004A2F3F">
        <w:rPr>
          <w:i/>
          <w:noProof/>
        </w:rPr>
        <w:t>Journal of Physiology, London, 476</w:t>
      </w:r>
      <w:r w:rsidRPr="004A2F3F">
        <w:rPr>
          <w:noProof/>
        </w:rPr>
        <w:t xml:space="preserve">(2), 245–256. </w:t>
      </w:r>
    </w:p>
    <w:p w14:paraId="4FED359C" w14:textId="77777777" w:rsidR="004A2F3F" w:rsidRPr="004A2F3F" w:rsidRDefault="004A2F3F" w:rsidP="004A2F3F">
      <w:pPr>
        <w:pStyle w:val="EndNoteBibliography"/>
        <w:ind w:left="720" w:hanging="720"/>
        <w:rPr>
          <w:noProof/>
        </w:rPr>
      </w:pPr>
      <w:r w:rsidRPr="004A2F3F">
        <w:rPr>
          <w:noProof/>
        </w:rPr>
        <w:t xml:space="preserve">Hesslow, G. (1994b). Inhibition of classically conditioned eyeblink responses by stimulation of the cerebellar cortex in the decerebrate cat. ,(), . . </w:t>
      </w:r>
      <w:r w:rsidRPr="004A2F3F">
        <w:rPr>
          <w:i/>
          <w:noProof/>
        </w:rPr>
        <w:t>Journal of Physiology, London, 476</w:t>
      </w:r>
      <w:r w:rsidRPr="004A2F3F">
        <w:rPr>
          <w:noProof/>
        </w:rPr>
        <w:t xml:space="preserve">(2), 245–256. </w:t>
      </w:r>
    </w:p>
    <w:p w14:paraId="7E0C62F9" w14:textId="77777777" w:rsidR="004A2F3F" w:rsidRPr="004A2F3F" w:rsidRDefault="004A2F3F" w:rsidP="004A2F3F">
      <w:pPr>
        <w:pStyle w:val="EndNoteBibliography"/>
        <w:ind w:left="720" w:hanging="720"/>
        <w:rPr>
          <w:noProof/>
        </w:rPr>
      </w:pPr>
      <w:r w:rsidRPr="004A2F3F">
        <w:rPr>
          <w:noProof/>
        </w:rPr>
        <w:t xml:space="preserve">Hesslow, G. . (1994). Correspondence between climbing fibre input and motor output in eyeblink-related areas in cat cerebellar cortex </w:t>
      </w:r>
      <w:r w:rsidRPr="004A2F3F">
        <w:rPr>
          <w:i/>
          <w:noProof/>
        </w:rPr>
        <w:t>Journal of Physiology, London, 476</w:t>
      </w:r>
      <w:r w:rsidRPr="004A2F3F">
        <w:rPr>
          <w:noProof/>
        </w:rPr>
        <w:t xml:space="preserve">(2), 229–244. </w:t>
      </w:r>
    </w:p>
    <w:p w14:paraId="1FF5F5C6" w14:textId="77777777" w:rsidR="004A2F3F" w:rsidRPr="004A2F3F" w:rsidRDefault="004A2F3F" w:rsidP="004A2F3F">
      <w:pPr>
        <w:pStyle w:val="EndNoteBibliography"/>
        <w:ind w:left="720" w:hanging="720"/>
        <w:rPr>
          <w:noProof/>
        </w:rPr>
      </w:pPr>
      <w:r w:rsidRPr="004A2F3F">
        <w:rPr>
          <w:noProof/>
        </w:rPr>
        <w:t xml:space="preserve">Hesslow, G., &amp; Ivarsson, M. (1994). Suppression of cerebellar Purkinje cells during conditioned responses in ferrets. </w:t>
      </w:r>
      <w:r w:rsidRPr="004A2F3F">
        <w:rPr>
          <w:i/>
          <w:noProof/>
        </w:rPr>
        <w:t>Neuroreport,, 5</w:t>
      </w:r>
      <w:r w:rsidRPr="004A2F3F">
        <w:rPr>
          <w:noProof/>
        </w:rPr>
        <w:t xml:space="preserve">, 649–652. </w:t>
      </w:r>
    </w:p>
    <w:p w14:paraId="416D4FD8" w14:textId="77777777" w:rsidR="004A2F3F" w:rsidRPr="004A2F3F" w:rsidRDefault="004A2F3F" w:rsidP="004A2F3F">
      <w:pPr>
        <w:pStyle w:val="EndNoteBibliography"/>
        <w:ind w:left="720" w:hanging="720"/>
        <w:rPr>
          <w:noProof/>
        </w:rPr>
      </w:pPr>
      <w:r w:rsidRPr="004A2F3F">
        <w:rPr>
          <w:noProof/>
        </w:rPr>
        <w:t>Jirenhed, D.-A., Bengtsson, F., &amp; Hesslow, G. . (2007). Acquisition, extinction, and reacquisition of a cerebellar cortical memory trace.</w:t>
      </w:r>
      <w:r w:rsidRPr="004A2F3F">
        <w:rPr>
          <w:i/>
          <w:noProof/>
        </w:rPr>
        <w:t xml:space="preserve"> Journal of Neuroscience, 27</w:t>
      </w:r>
      <w:r w:rsidRPr="004A2F3F">
        <w:rPr>
          <w:noProof/>
        </w:rPr>
        <w:t xml:space="preserve">(10), 2493–2502. </w:t>
      </w:r>
    </w:p>
    <w:p w14:paraId="1A189C46" w14:textId="77777777" w:rsidR="004A2F3F" w:rsidRPr="004A2F3F" w:rsidRDefault="004A2F3F" w:rsidP="004A2F3F">
      <w:pPr>
        <w:pStyle w:val="EndNoteBibliography"/>
        <w:ind w:left="720" w:hanging="720"/>
        <w:rPr>
          <w:noProof/>
        </w:rPr>
      </w:pPr>
      <w:r w:rsidRPr="004A2F3F">
        <w:rPr>
          <w:noProof/>
        </w:rPr>
        <w:t xml:space="preserve">Jirenhed, D.-A., &amp; Hesslow, G. (2016). Are Purkinje cell pauses drivers of classically conditioned blink responses? </w:t>
      </w:r>
      <w:r w:rsidRPr="004A2F3F">
        <w:rPr>
          <w:i/>
          <w:noProof/>
        </w:rPr>
        <w:t>The Cerebellum, 15</w:t>
      </w:r>
      <w:r w:rsidRPr="004A2F3F">
        <w:rPr>
          <w:noProof/>
        </w:rPr>
        <w:t>(4), 526-534. doi:10.1007/s12311-015-0722-4</w:t>
      </w:r>
    </w:p>
    <w:p w14:paraId="6596A2DF" w14:textId="77777777" w:rsidR="004A2F3F" w:rsidRPr="004A2F3F" w:rsidRDefault="004A2F3F" w:rsidP="004A2F3F">
      <w:pPr>
        <w:pStyle w:val="EndNoteBibliography"/>
        <w:ind w:left="720" w:hanging="720"/>
        <w:rPr>
          <w:noProof/>
        </w:rPr>
      </w:pPr>
      <w:r w:rsidRPr="004A2F3F">
        <w:rPr>
          <w:noProof/>
        </w:rPr>
        <w:t xml:space="preserve">Jirenhed, D.-A., &amp; Hesslow, G. . (2016). Are Purkinje cell pauses drivers of classically conditioned blink responses? </w:t>
      </w:r>
      <w:r w:rsidRPr="004A2F3F">
        <w:rPr>
          <w:i/>
          <w:noProof/>
        </w:rPr>
        <w:t>The Cerebellum, 15</w:t>
      </w:r>
      <w:r w:rsidRPr="004A2F3F">
        <w:rPr>
          <w:noProof/>
        </w:rPr>
        <w:t>. doi:10.1007/s12311-015-0722-4</w:t>
      </w:r>
    </w:p>
    <w:p w14:paraId="30945BA0" w14:textId="77777777" w:rsidR="004A2F3F" w:rsidRPr="004A2F3F" w:rsidRDefault="004A2F3F" w:rsidP="004A2F3F">
      <w:pPr>
        <w:pStyle w:val="EndNoteBibliography"/>
        <w:ind w:left="720" w:hanging="720"/>
        <w:rPr>
          <w:noProof/>
        </w:rPr>
      </w:pPr>
      <w:r w:rsidRPr="004A2F3F">
        <w:rPr>
          <w:noProof/>
        </w:rPr>
        <w:t xml:space="preserve">Jirenhed, D.-A., Rasmussen, A., Johansson, F., &amp; Hesslow, G. (2017). Learned response sequences in cerebellar Purkinje cells. </w:t>
      </w:r>
      <w:r w:rsidRPr="004A2F3F">
        <w:rPr>
          <w:i/>
          <w:noProof/>
        </w:rPr>
        <w:t>Proceedings of the National Academy of Sciences</w:t>
      </w:r>
      <w:r w:rsidRPr="004A2F3F">
        <w:rPr>
          <w:noProof/>
        </w:rPr>
        <w:t>. doi:10.1073/pnas.1621132114</w:t>
      </w:r>
    </w:p>
    <w:p w14:paraId="21A95157" w14:textId="77777777" w:rsidR="004A2F3F" w:rsidRPr="004A2F3F" w:rsidRDefault="004A2F3F" w:rsidP="004A2F3F">
      <w:pPr>
        <w:pStyle w:val="EndNoteBibliography"/>
        <w:ind w:left="720" w:hanging="720"/>
        <w:rPr>
          <w:noProof/>
        </w:rPr>
      </w:pPr>
      <w:r w:rsidRPr="004A2F3F">
        <w:rPr>
          <w:noProof/>
        </w:rPr>
        <w:t xml:space="preserve">Jirenhed, D.A., &amp; Hesslow, G. . (2016). Are Purkinje cell pauses drivers of classically conditioned blink responses? </w:t>
      </w:r>
      <w:r w:rsidRPr="004A2F3F">
        <w:rPr>
          <w:i/>
          <w:noProof/>
        </w:rPr>
        <w:t>The Cerebellum, 15</w:t>
      </w:r>
      <w:r w:rsidRPr="004A2F3F">
        <w:rPr>
          <w:noProof/>
        </w:rPr>
        <w:t>. doi:10.1007/s12311-015-0722-4</w:t>
      </w:r>
    </w:p>
    <w:p w14:paraId="5B1B3906" w14:textId="77777777" w:rsidR="004A2F3F" w:rsidRPr="004A2F3F" w:rsidRDefault="004A2F3F" w:rsidP="004A2F3F">
      <w:pPr>
        <w:pStyle w:val="EndNoteBibliography"/>
        <w:ind w:left="720" w:hanging="720"/>
        <w:rPr>
          <w:noProof/>
        </w:rPr>
      </w:pPr>
      <w:r w:rsidRPr="004A2F3F">
        <w:rPr>
          <w:noProof/>
        </w:rPr>
        <w:t xml:space="preserve">Johansson, F. (2015). </w:t>
      </w:r>
      <w:r w:rsidRPr="004A2F3F">
        <w:rPr>
          <w:i/>
          <w:noProof/>
        </w:rPr>
        <w:t>A Purkinje cell timing mechanism: On the physical basis of a temporal duration memory.</w:t>
      </w:r>
      <w:r w:rsidRPr="004A2F3F">
        <w:rPr>
          <w:noProof/>
        </w:rPr>
        <w:t xml:space="preserve"> (PhD), Lund, Lund, Sweden. </w:t>
      </w:r>
    </w:p>
    <w:p w14:paraId="21463AE6" w14:textId="77777777" w:rsidR="004A2F3F" w:rsidRPr="004A2F3F" w:rsidRDefault="004A2F3F" w:rsidP="004A2F3F">
      <w:pPr>
        <w:pStyle w:val="EndNoteBibliography"/>
        <w:ind w:left="720" w:hanging="720"/>
        <w:rPr>
          <w:noProof/>
        </w:rPr>
      </w:pPr>
      <w:r w:rsidRPr="004A2F3F">
        <w:rPr>
          <w:noProof/>
        </w:rPr>
        <w:t xml:space="preserve">Johansson, F. (2019). Intrinsic memory of temporal intervals in cerebellar Purkinje cells. </w:t>
      </w:r>
      <w:r w:rsidRPr="004A2F3F">
        <w:rPr>
          <w:i/>
          <w:noProof/>
        </w:rPr>
        <w:t>Learning and Memory, 166</w:t>
      </w:r>
      <w:r w:rsidRPr="004A2F3F">
        <w:rPr>
          <w:noProof/>
        </w:rPr>
        <w:t xml:space="preserve">(December). </w:t>
      </w:r>
    </w:p>
    <w:p w14:paraId="1F292BCC" w14:textId="77777777" w:rsidR="004A2F3F" w:rsidRPr="004A2F3F" w:rsidRDefault="004A2F3F" w:rsidP="004A2F3F">
      <w:pPr>
        <w:pStyle w:val="EndNoteBibliography"/>
        <w:ind w:left="720" w:hanging="720"/>
        <w:rPr>
          <w:noProof/>
        </w:rPr>
      </w:pPr>
      <w:r w:rsidRPr="004A2F3F">
        <w:rPr>
          <w:noProof/>
        </w:rPr>
        <w:t xml:space="preserve">Johansson, F., Carlsson, H.A. E., Rasmussen, A., Yeo, C.H., &amp; Hesslow, G. (2015). Activation of a Temporal Memory in Purkinje Cells by the mGluR7 Receptor. </w:t>
      </w:r>
      <w:r w:rsidRPr="004A2F3F">
        <w:rPr>
          <w:i/>
          <w:noProof/>
        </w:rPr>
        <w:t>Cell Reports, 13</w:t>
      </w:r>
      <w:r w:rsidRPr="004A2F3F">
        <w:rPr>
          <w:noProof/>
        </w:rPr>
        <w:t>(9), 1741-1746. doi:10.1016/j.celrep.2015.10.047</w:t>
      </w:r>
    </w:p>
    <w:p w14:paraId="260E69D1" w14:textId="77777777" w:rsidR="004A2F3F" w:rsidRPr="004A2F3F" w:rsidRDefault="004A2F3F" w:rsidP="004A2F3F">
      <w:pPr>
        <w:pStyle w:val="EndNoteBibliography"/>
        <w:ind w:left="720" w:hanging="720"/>
        <w:rPr>
          <w:noProof/>
        </w:rPr>
      </w:pPr>
      <w:r w:rsidRPr="004A2F3F">
        <w:rPr>
          <w:noProof/>
        </w:rPr>
        <w:t xml:space="preserve">Johansson, F., Hesslow, G., &amp; Medina, J.F. (2016). Mechanisms for motor timing in the cerebellar cortex. </w:t>
      </w:r>
      <w:r w:rsidRPr="004A2F3F">
        <w:rPr>
          <w:i/>
          <w:noProof/>
        </w:rPr>
        <w:t>Current Opinion in Behavioral Science, 8</w:t>
      </w:r>
      <w:r w:rsidRPr="004A2F3F">
        <w:rPr>
          <w:noProof/>
        </w:rPr>
        <w:t>, 53-59. doi:10.1016/j.cobeha.2016.01.013</w:t>
      </w:r>
    </w:p>
    <w:p w14:paraId="43146F7D" w14:textId="77777777" w:rsidR="004A2F3F" w:rsidRPr="004A2F3F" w:rsidRDefault="004A2F3F" w:rsidP="004A2F3F">
      <w:pPr>
        <w:pStyle w:val="EndNoteBibliography"/>
        <w:ind w:left="720" w:hanging="720"/>
        <w:rPr>
          <w:noProof/>
        </w:rPr>
      </w:pPr>
      <w:r w:rsidRPr="004A2F3F">
        <w:rPr>
          <w:noProof/>
        </w:rPr>
        <w:t xml:space="preserve">Johansson, F., Jirenhed, D-A., Rasmussen, A., Zucc, R., &amp; Hesslow, G. (2014). Memory trace and timing mechanism localized to cerebellar Purkinje cells. </w:t>
      </w:r>
      <w:r w:rsidRPr="004A2F3F">
        <w:rPr>
          <w:i/>
          <w:noProof/>
        </w:rPr>
        <w:lastRenderedPageBreak/>
        <w:t>Proceedings of the National Academy of Science, 111</w:t>
      </w:r>
      <w:r w:rsidRPr="004A2F3F">
        <w:rPr>
          <w:noProof/>
        </w:rPr>
        <w:t>(41), 14930–14934. doi:10.1073/pnas.14153711</w:t>
      </w:r>
    </w:p>
    <w:p w14:paraId="7A1539BF" w14:textId="77777777" w:rsidR="004A2F3F" w:rsidRPr="004A2F3F" w:rsidRDefault="004A2F3F" w:rsidP="004A2F3F">
      <w:pPr>
        <w:pStyle w:val="EndNoteBibliography"/>
        <w:ind w:left="720" w:hanging="720"/>
        <w:rPr>
          <w:noProof/>
        </w:rPr>
      </w:pPr>
      <w:r w:rsidRPr="004A2F3F">
        <w:rPr>
          <w:noProof/>
        </w:rPr>
        <w:t xml:space="preserve">Kalmbach, A., Chun, E, ., Taylor, K., Gallistel, C.R., &amp; Balsam, P.D. (2019). Time-scale-invariant information-theoretic contingencies in discrimination learning. </w:t>
      </w:r>
      <w:r w:rsidRPr="004A2F3F">
        <w:rPr>
          <w:i/>
          <w:noProof/>
        </w:rPr>
        <w:t>Journal of Experimental Psychology: Animal Learning &amp; Cognition, 45</w:t>
      </w:r>
      <w:r w:rsidRPr="004A2F3F">
        <w:rPr>
          <w:noProof/>
        </w:rPr>
        <w:t>(3), 280-289. doi:10.1037/xan0000205</w:t>
      </w:r>
    </w:p>
    <w:p w14:paraId="23C08ECE" w14:textId="77777777" w:rsidR="004A2F3F" w:rsidRPr="004A2F3F" w:rsidRDefault="004A2F3F" w:rsidP="004A2F3F">
      <w:pPr>
        <w:pStyle w:val="EndNoteBibliography"/>
        <w:ind w:left="720" w:hanging="720"/>
        <w:rPr>
          <w:noProof/>
        </w:rPr>
      </w:pPr>
      <w:r w:rsidRPr="00F97F5B">
        <w:rPr>
          <w:noProof/>
          <w:lang w:val="sv-SE"/>
        </w:rPr>
        <w:t xml:space="preserve">Kehoe, E., Olsen, K.N., Ludvig, E. A., &amp; Sutton, R. S. (2009). </w:t>
      </w:r>
      <w:r w:rsidRPr="004A2F3F">
        <w:rPr>
          <w:noProof/>
        </w:rPr>
        <w:t>Scalar Timing Varies With Response Magnitude in Classical Conditioning of the Nictitating Membrane Response of the Rabbit (</w:t>
      </w:r>
      <w:r w:rsidRPr="004A2F3F">
        <w:rPr>
          <w:i/>
          <w:noProof/>
        </w:rPr>
        <w:t>Oryctolagus cuniculus</w:t>
      </w:r>
      <w:r w:rsidRPr="004A2F3F">
        <w:rPr>
          <w:noProof/>
        </w:rPr>
        <w:t xml:space="preserve">). </w:t>
      </w:r>
      <w:r w:rsidRPr="004A2F3F">
        <w:rPr>
          <w:i/>
          <w:noProof/>
        </w:rPr>
        <w:t>Behavioral Neuroscience, 123</w:t>
      </w:r>
      <w:r w:rsidRPr="004A2F3F">
        <w:rPr>
          <w:noProof/>
        </w:rPr>
        <w:t xml:space="preserve">(1), 212-217. </w:t>
      </w:r>
    </w:p>
    <w:p w14:paraId="3E855D2C" w14:textId="57B5AEA0" w:rsidR="004A2F3F" w:rsidRPr="004A2F3F" w:rsidRDefault="004A2F3F" w:rsidP="004A2F3F">
      <w:pPr>
        <w:pStyle w:val="EndNoteBibliography"/>
        <w:ind w:left="720" w:hanging="720"/>
        <w:rPr>
          <w:noProof/>
        </w:rPr>
      </w:pPr>
      <w:r w:rsidRPr="004A2F3F">
        <w:rPr>
          <w:noProof/>
        </w:rPr>
        <w:t xml:space="preserve">Kelly, Thomas M., Zuo, Cheng-Ci, &amp; Bloedel, James R. (1990). Classical conditioning of the eyeblink reflex in the decerebrate-decerebellate rabbit. </w:t>
      </w:r>
      <w:r w:rsidRPr="004A2F3F">
        <w:rPr>
          <w:i/>
          <w:noProof/>
        </w:rPr>
        <w:t>Behavioural Brain Research, 38</w:t>
      </w:r>
      <w:r w:rsidRPr="004A2F3F">
        <w:rPr>
          <w:noProof/>
        </w:rPr>
        <w:t>(1), 7-18. doi:</w:t>
      </w:r>
      <w:hyperlink r:id="rId34" w:history="1">
        <w:r w:rsidRPr="004A2F3F">
          <w:rPr>
            <w:rStyle w:val="Hyperlink"/>
            <w:noProof/>
          </w:rPr>
          <w:t>https://doi.org/10.1016/0166-4328(90)90019-B</w:t>
        </w:r>
      </w:hyperlink>
    </w:p>
    <w:p w14:paraId="263FC5D8" w14:textId="77777777" w:rsidR="004A2F3F" w:rsidRPr="004A2F3F" w:rsidRDefault="004A2F3F" w:rsidP="004A2F3F">
      <w:pPr>
        <w:pStyle w:val="EndNoteBibliography"/>
        <w:ind w:left="720" w:hanging="720"/>
        <w:rPr>
          <w:noProof/>
        </w:rPr>
      </w:pPr>
      <w:r w:rsidRPr="004A2F3F">
        <w:rPr>
          <w:noProof/>
        </w:rPr>
        <w:t xml:space="preserve">Kheifets, A., Freestone, D., &amp; Gallistel, C. R. (2017). Theoretical Implications of Quantitative Properties of Interval Timing and Probability Estimation in Mouse and Rat. </w:t>
      </w:r>
      <w:r w:rsidRPr="004A2F3F">
        <w:rPr>
          <w:i/>
          <w:noProof/>
        </w:rPr>
        <w:t>Journal of the Experimental Analysis of Behavior, 108</w:t>
      </w:r>
      <w:r w:rsidRPr="004A2F3F">
        <w:rPr>
          <w:noProof/>
        </w:rPr>
        <w:t xml:space="preserve">(1), 39-72. </w:t>
      </w:r>
    </w:p>
    <w:p w14:paraId="30B1557C" w14:textId="7B639B9E" w:rsidR="004A2F3F" w:rsidRPr="004A2F3F" w:rsidRDefault="004A2F3F" w:rsidP="004A2F3F">
      <w:pPr>
        <w:pStyle w:val="EndNoteBibliography"/>
        <w:ind w:left="720" w:hanging="720"/>
        <w:rPr>
          <w:noProof/>
        </w:rPr>
      </w:pPr>
      <w:r w:rsidRPr="004A2F3F">
        <w:rPr>
          <w:noProof/>
        </w:rPr>
        <w:t xml:space="preserve">Knierem, J. (1997-Present). Cerebellum. In Neuroscience on Line: an Open-Access Neuroscience electronic Textbook. Houston, TX: University of Texas Health Sciences Center &amp; McGovern Medical School. Retrieved from </w:t>
      </w:r>
      <w:hyperlink r:id="rId35" w:history="1">
        <w:r w:rsidRPr="004A2F3F">
          <w:rPr>
            <w:rStyle w:val="Hyperlink"/>
            <w:noProof/>
          </w:rPr>
          <w:t>https://nba.uth.tmc.edu/neuroscience/s3/chapter05.html</w:t>
        </w:r>
      </w:hyperlink>
      <w:r w:rsidRPr="004A2F3F">
        <w:rPr>
          <w:noProof/>
        </w:rPr>
        <w:t xml:space="preserve">. </w:t>
      </w:r>
    </w:p>
    <w:p w14:paraId="309A3845" w14:textId="77777777" w:rsidR="004A2F3F" w:rsidRPr="004A2F3F" w:rsidRDefault="004A2F3F" w:rsidP="004A2F3F">
      <w:pPr>
        <w:pStyle w:val="EndNoteBibliography"/>
        <w:ind w:left="720" w:hanging="720"/>
        <w:rPr>
          <w:noProof/>
        </w:rPr>
      </w:pPr>
      <w:r w:rsidRPr="004A2F3F">
        <w:rPr>
          <w:noProof/>
        </w:rPr>
        <w:t xml:space="preserve">Kotani, S., Kawahara, S., &amp; Kirino, Y. . (2002). Classical eyeblink conditioning in decerebrate guinea pigs. </w:t>
      </w:r>
      <w:r w:rsidRPr="004A2F3F">
        <w:rPr>
          <w:i/>
          <w:noProof/>
        </w:rPr>
        <w:t>European Journal of Neuroscience, 15</w:t>
      </w:r>
      <w:r w:rsidRPr="004A2F3F">
        <w:rPr>
          <w:noProof/>
        </w:rPr>
        <w:t xml:space="preserve">(7), 1267-1270. </w:t>
      </w:r>
    </w:p>
    <w:p w14:paraId="0D906DDA" w14:textId="77777777" w:rsidR="004A2F3F" w:rsidRPr="004A2F3F" w:rsidRDefault="004A2F3F" w:rsidP="004A2F3F">
      <w:pPr>
        <w:pStyle w:val="EndNoteBibliography"/>
        <w:ind w:left="720" w:hanging="720"/>
        <w:rPr>
          <w:noProof/>
        </w:rPr>
      </w:pPr>
      <w:r w:rsidRPr="004A2F3F">
        <w:rPr>
          <w:noProof/>
        </w:rPr>
        <w:t xml:space="preserve">Kritchevsky, M., Squire, L.R., &amp; Zouzounis, J.A. (1988). Transient global amnesia: Characterization of anterograde and retrograde amnesia. </w:t>
      </w:r>
      <w:r w:rsidRPr="004A2F3F">
        <w:rPr>
          <w:i/>
          <w:noProof/>
        </w:rPr>
        <w:t>Neurology, 38</w:t>
      </w:r>
      <w:r w:rsidRPr="004A2F3F">
        <w:rPr>
          <w:noProof/>
        </w:rPr>
        <w:t xml:space="preserve">, 213-219. </w:t>
      </w:r>
    </w:p>
    <w:p w14:paraId="643A8BAF" w14:textId="77777777" w:rsidR="004A57D6" w:rsidRDefault="004A2F3F" w:rsidP="004A2F3F">
      <w:pPr>
        <w:pStyle w:val="EndNoteBibliography"/>
        <w:ind w:left="720" w:hanging="720"/>
        <w:rPr>
          <w:noProof/>
        </w:rPr>
      </w:pPr>
      <w:r w:rsidRPr="004A2F3F">
        <w:rPr>
          <w:noProof/>
        </w:rPr>
        <w:t xml:space="preserve">Krupa, D.J., Thompson, J.K., &amp; Thompson, R.F. (1993). Localization of a memory trace in the mammalian brain. </w:t>
      </w:r>
      <w:r w:rsidRPr="004A2F3F">
        <w:rPr>
          <w:i/>
          <w:noProof/>
        </w:rPr>
        <w:t>Science, 260</w:t>
      </w:r>
      <w:r w:rsidRPr="004A2F3F">
        <w:rPr>
          <w:noProof/>
        </w:rPr>
        <w:t>, 989-991.</w:t>
      </w:r>
    </w:p>
    <w:p w14:paraId="53377357" w14:textId="598895CF" w:rsidR="004A2F3F" w:rsidRPr="00AB61BF" w:rsidRDefault="004A57D6" w:rsidP="00AB61BF">
      <w:pPr>
        <w:autoSpaceDE w:val="0"/>
        <w:autoSpaceDN w:val="0"/>
        <w:adjustRightInd w:val="0"/>
        <w:ind w:left="720" w:right="-720" w:hanging="720"/>
        <w:rPr>
          <w:rFonts w:ascii="Cambria" w:hAnsi="Cambria"/>
          <w:noProof/>
        </w:rPr>
      </w:pPr>
      <w:r w:rsidRPr="00AB61BF">
        <w:rPr>
          <w:rFonts w:ascii="Cambria" w:hAnsi="Cambria"/>
          <w:noProof/>
        </w:rPr>
        <w:t xml:space="preserve">Le Sauter, J., &amp; Silver, R. (1994). Suprachiasmatic nucleus lesions abolish and fetal grafts restore circadian gnawing rhythms in hamsters. </w:t>
      </w:r>
      <w:r w:rsidRPr="00AB61BF">
        <w:rPr>
          <w:rFonts w:ascii="Cambria" w:hAnsi="Cambria"/>
          <w:i/>
          <w:iCs/>
          <w:noProof/>
        </w:rPr>
        <w:t>Restor</w:t>
      </w:r>
      <w:r w:rsidRPr="00AB61BF">
        <w:rPr>
          <w:rFonts w:ascii="Cambria" w:hAnsi="Cambria"/>
          <w:i/>
          <w:iCs/>
          <w:noProof/>
        </w:rPr>
        <w:t>ati</w:t>
      </w:r>
      <w:r w:rsidRPr="004A57D6">
        <w:rPr>
          <w:rFonts w:ascii="Cambria" w:hAnsi="Cambria"/>
          <w:i/>
          <w:iCs/>
          <w:noProof/>
        </w:rPr>
        <w:t>ve</w:t>
      </w:r>
      <w:r w:rsidRPr="00AB61BF">
        <w:rPr>
          <w:rFonts w:ascii="Cambria" w:hAnsi="Cambria"/>
          <w:i/>
          <w:iCs/>
          <w:noProof/>
        </w:rPr>
        <w:t xml:space="preserve"> Neurol</w:t>
      </w:r>
      <w:r w:rsidRPr="00AB61BF">
        <w:rPr>
          <w:rFonts w:ascii="Cambria" w:hAnsi="Cambria"/>
          <w:i/>
          <w:iCs/>
          <w:noProof/>
        </w:rPr>
        <w:t>ogy and</w:t>
      </w:r>
      <w:r w:rsidRPr="00AB61BF">
        <w:rPr>
          <w:rFonts w:ascii="Cambria" w:hAnsi="Cambria"/>
          <w:i/>
          <w:iCs/>
          <w:noProof/>
        </w:rPr>
        <w:t xml:space="preserve"> Neurosci</w:t>
      </w:r>
      <w:r w:rsidRPr="00AB61BF">
        <w:rPr>
          <w:rFonts w:ascii="Cambria" w:hAnsi="Cambria"/>
          <w:i/>
          <w:iCs/>
          <w:noProof/>
        </w:rPr>
        <w:t>ence</w:t>
      </w:r>
      <w:r w:rsidRPr="00AB61BF">
        <w:rPr>
          <w:rFonts w:ascii="Cambria" w:hAnsi="Cambria"/>
          <w:noProof/>
        </w:rPr>
        <w:t xml:space="preserve">, </w:t>
      </w:r>
      <w:r w:rsidRPr="00AB61BF">
        <w:rPr>
          <w:rFonts w:ascii="Cambria" w:hAnsi="Cambria"/>
          <w:i/>
          <w:iCs/>
          <w:noProof/>
        </w:rPr>
        <w:t>6</w:t>
      </w:r>
      <w:r w:rsidRPr="00AB61BF">
        <w:rPr>
          <w:rFonts w:ascii="Cambria" w:hAnsi="Cambria"/>
          <w:noProof/>
        </w:rPr>
        <w:t>, 135-143. doi:10.3233/RNN-1994-6207</w:t>
      </w:r>
    </w:p>
    <w:p w14:paraId="7045AAE4" w14:textId="77777777" w:rsidR="004A2F3F" w:rsidRPr="004A2F3F" w:rsidRDefault="004A2F3F" w:rsidP="004A2F3F">
      <w:pPr>
        <w:pStyle w:val="EndNoteBibliography"/>
        <w:ind w:left="720" w:hanging="720"/>
        <w:rPr>
          <w:noProof/>
        </w:rPr>
      </w:pPr>
      <w:r w:rsidRPr="004A2F3F">
        <w:rPr>
          <w:noProof/>
        </w:rPr>
        <w:t xml:space="preserve">Li, Y., &amp; Dudman, J.T. (2013). Mice infer probabilistic models for timing. </w:t>
      </w:r>
      <w:r w:rsidRPr="004A2F3F">
        <w:rPr>
          <w:i/>
          <w:noProof/>
        </w:rPr>
        <w:t>Proceedings of the National Academy of Science, 110</w:t>
      </w:r>
      <w:r w:rsidRPr="004A2F3F">
        <w:rPr>
          <w:noProof/>
        </w:rPr>
        <w:t>(42), 17154-17159. doi:10.1073/pnas.1310666110</w:t>
      </w:r>
    </w:p>
    <w:p w14:paraId="60BCBD99" w14:textId="77777777" w:rsidR="004A2F3F" w:rsidRPr="004A2F3F" w:rsidRDefault="004A2F3F" w:rsidP="004A2F3F">
      <w:pPr>
        <w:pStyle w:val="EndNoteBibliography"/>
        <w:ind w:left="720" w:hanging="720"/>
        <w:rPr>
          <w:noProof/>
        </w:rPr>
      </w:pPr>
      <w:r w:rsidRPr="004A2F3F">
        <w:rPr>
          <w:noProof/>
        </w:rPr>
        <w:t xml:space="preserve">Llinas, RR, Walton, KD, &amp; Lang, EJ. (2004). Chapter 7: Cerebellum. In GM Shepherd (Ed.), </w:t>
      </w:r>
      <w:r w:rsidRPr="004A2F3F">
        <w:rPr>
          <w:i/>
          <w:noProof/>
        </w:rPr>
        <w:t>The Synaptic Organization of the Brain</w:t>
      </w:r>
      <w:r w:rsidRPr="004A2F3F">
        <w:rPr>
          <w:noProof/>
        </w:rPr>
        <w:t>. New York: Oxford University Press.</w:t>
      </w:r>
    </w:p>
    <w:p w14:paraId="16C9E09D" w14:textId="77777777" w:rsidR="004A2F3F" w:rsidRPr="004A2F3F" w:rsidRDefault="004A2F3F" w:rsidP="004A2F3F">
      <w:pPr>
        <w:pStyle w:val="EndNoteBibliography"/>
        <w:ind w:left="720" w:hanging="720"/>
        <w:rPr>
          <w:noProof/>
        </w:rPr>
      </w:pPr>
      <w:r w:rsidRPr="004A2F3F">
        <w:rPr>
          <w:noProof/>
        </w:rPr>
        <w:t xml:space="preserve">Luce, R. D. (1991). </w:t>
      </w:r>
      <w:r w:rsidRPr="004A2F3F">
        <w:rPr>
          <w:i/>
          <w:noProof/>
        </w:rPr>
        <w:t>Response times: their role in inferring elementary mental organization</w:t>
      </w:r>
      <w:r w:rsidRPr="004A2F3F">
        <w:rPr>
          <w:noProof/>
        </w:rPr>
        <w:t>. New York: Oxford University Press.</w:t>
      </w:r>
    </w:p>
    <w:p w14:paraId="53F78B5D" w14:textId="77777777" w:rsidR="004A2F3F" w:rsidRPr="004A2F3F" w:rsidRDefault="004A2F3F" w:rsidP="004A2F3F">
      <w:pPr>
        <w:pStyle w:val="EndNoteBibliography"/>
        <w:ind w:left="720" w:hanging="720"/>
        <w:rPr>
          <w:noProof/>
        </w:rPr>
      </w:pPr>
      <w:r w:rsidRPr="004A2F3F">
        <w:rPr>
          <w:noProof/>
        </w:rPr>
        <w:t xml:space="preserve">Martin, S.J., &amp; Morris, R.G.M. (2002). New life in an old idea: The synaptic plasticity and memory hypothesis revisited. </w:t>
      </w:r>
      <w:r w:rsidRPr="004A2F3F">
        <w:rPr>
          <w:i/>
          <w:noProof/>
        </w:rPr>
        <w:t>Hippocampus, 12</w:t>
      </w:r>
      <w:r w:rsidRPr="004A2F3F">
        <w:rPr>
          <w:noProof/>
        </w:rPr>
        <w:t xml:space="preserve">, 609-636. </w:t>
      </w:r>
    </w:p>
    <w:p w14:paraId="517A5641" w14:textId="77777777" w:rsidR="004A2F3F" w:rsidRPr="004A2F3F" w:rsidRDefault="004A2F3F" w:rsidP="004A2F3F">
      <w:pPr>
        <w:pStyle w:val="EndNoteBibliography"/>
        <w:ind w:left="720" w:hanging="720"/>
        <w:rPr>
          <w:noProof/>
        </w:rPr>
      </w:pPr>
      <w:r w:rsidRPr="004A2F3F">
        <w:rPr>
          <w:noProof/>
        </w:rPr>
        <w:t xml:space="preserve">Mattell, M.S., &amp; Della Valle, R.B. (2018). Temporal specificity in Pavlovian-to-instrumental transfer. </w:t>
      </w:r>
      <w:r w:rsidRPr="004A2F3F">
        <w:rPr>
          <w:i/>
          <w:noProof/>
        </w:rPr>
        <w:t>Learning &amp; Memory</w:t>
      </w:r>
      <w:r w:rsidRPr="004A2F3F">
        <w:rPr>
          <w:noProof/>
        </w:rPr>
        <w:t xml:space="preserve">. </w:t>
      </w:r>
    </w:p>
    <w:p w14:paraId="0EA1FD51" w14:textId="77777777" w:rsidR="004A2F3F" w:rsidRPr="004A2F3F" w:rsidRDefault="004A2F3F" w:rsidP="004A2F3F">
      <w:pPr>
        <w:pStyle w:val="EndNoteBibliography"/>
        <w:ind w:left="720" w:hanging="720"/>
        <w:rPr>
          <w:noProof/>
        </w:rPr>
      </w:pPr>
      <w:r w:rsidRPr="004A2F3F">
        <w:rPr>
          <w:noProof/>
        </w:rPr>
        <w:lastRenderedPageBreak/>
        <w:t xml:space="preserve">Matzel, L. D., Held, F. P., &amp; Miller, R. R. (1988). Information and expression of simultaneous and backward associations: Implications for contiguity theory. </w:t>
      </w:r>
      <w:r w:rsidRPr="004A2F3F">
        <w:rPr>
          <w:i/>
          <w:noProof/>
        </w:rPr>
        <w:t>Learning and Motivation, 19</w:t>
      </w:r>
      <w:r w:rsidRPr="004A2F3F">
        <w:rPr>
          <w:noProof/>
        </w:rPr>
        <w:t xml:space="preserve">, 317-344. </w:t>
      </w:r>
    </w:p>
    <w:p w14:paraId="3427AD25" w14:textId="77777777" w:rsidR="004A2F3F" w:rsidRPr="004A2F3F" w:rsidRDefault="004A2F3F" w:rsidP="004A2F3F">
      <w:pPr>
        <w:pStyle w:val="EndNoteBibliography"/>
        <w:ind w:left="720" w:hanging="720"/>
        <w:rPr>
          <w:noProof/>
        </w:rPr>
      </w:pPr>
      <w:r w:rsidRPr="004A2F3F">
        <w:rPr>
          <w:noProof/>
        </w:rPr>
        <w:t xml:space="preserve">Mauk, M.D., &amp; Thompson, R.F. (1987). Retention of classically conditioned eyelid responses following acute decerebration. </w:t>
      </w:r>
      <w:r w:rsidRPr="004A2F3F">
        <w:rPr>
          <w:i/>
          <w:noProof/>
        </w:rPr>
        <w:t>Brain Res., 403</w:t>
      </w:r>
      <w:r w:rsidRPr="004A2F3F">
        <w:rPr>
          <w:noProof/>
        </w:rPr>
        <w:t xml:space="preserve">, 89-95. </w:t>
      </w:r>
    </w:p>
    <w:p w14:paraId="7882516B" w14:textId="77777777" w:rsidR="004A2F3F" w:rsidRPr="004A2F3F" w:rsidRDefault="004A2F3F" w:rsidP="004A2F3F">
      <w:pPr>
        <w:pStyle w:val="EndNoteBibliography"/>
        <w:ind w:left="720" w:hanging="720"/>
        <w:rPr>
          <w:noProof/>
        </w:rPr>
      </w:pPr>
      <w:r w:rsidRPr="004A2F3F">
        <w:rPr>
          <w:noProof/>
        </w:rPr>
        <w:t xml:space="preserve">Mauk, MD, &amp; Buonomano, DV. (2004). The neural basis of temporal processing. </w:t>
      </w:r>
      <w:r w:rsidRPr="004A2F3F">
        <w:rPr>
          <w:i/>
          <w:noProof/>
        </w:rPr>
        <w:t>Annual Review Neuroscience, 27</w:t>
      </w:r>
      <w:r w:rsidRPr="004A2F3F">
        <w:rPr>
          <w:noProof/>
        </w:rPr>
        <w:t xml:space="preserve">, 307–340. </w:t>
      </w:r>
    </w:p>
    <w:p w14:paraId="053A3B58" w14:textId="77777777" w:rsidR="004A2F3F" w:rsidRPr="004A2F3F" w:rsidRDefault="004A2F3F" w:rsidP="004A2F3F">
      <w:pPr>
        <w:pStyle w:val="EndNoteBibliography"/>
        <w:ind w:left="720" w:hanging="720"/>
        <w:rPr>
          <w:noProof/>
        </w:rPr>
      </w:pPr>
      <w:r w:rsidRPr="004A2F3F">
        <w:rPr>
          <w:noProof/>
        </w:rPr>
        <w:t xml:space="preserve">Meck, W.H. (Ed.) (2003). </w:t>
      </w:r>
      <w:r w:rsidRPr="004A2F3F">
        <w:rPr>
          <w:i/>
          <w:noProof/>
        </w:rPr>
        <w:t>Functional and neural mechanisms of interval timing</w:t>
      </w:r>
      <w:r w:rsidRPr="004A2F3F">
        <w:rPr>
          <w:noProof/>
        </w:rPr>
        <w:t>. New York: CRC Press.</w:t>
      </w:r>
    </w:p>
    <w:p w14:paraId="72766983" w14:textId="77777777" w:rsidR="00485423" w:rsidRPr="00AB61BF" w:rsidRDefault="00485423" w:rsidP="00485423">
      <w:pPr>
        <w:autoSpaceDE w:val="0"/>
        <w:autoSpaceDN w:val="0"/>
        <w:adjustRightInd w:val="0"/>
        <w:ind w:left="720" w:right="-720" w:hanging="720"/>
        <w:rPr>
          <w:rFonts w:ascii="Cambria" w:hAnsi="Cambria"/>
          <w:noProof/>
        </w:rPr>
      </w:pPr>
      <w:r w:rsidRPr="00AB61BF">
        <w:rPr>
          <w:rFonts w:ascii="Cambria" w:hAnsi="Cambria"/>
          <w:noProof/>
        </w:rPr>
        <w:t xml:space="preserve">Medina, J. F., &amp; </w:t>
      </w:r>
      <w:proofErr w:type="spellStart"/>
      <w:r w:rsidRPr="00AB61BF">
        <w:rPr>
          <w:rFonts w:ascii="Cambria" w:hAnsi="Cambria"/>
          <w:noProof/>
        </w:rPr>
        <w:t>Mauk</w:t>
      </w:r>
      <w:proofErr w:type="spellEnd"/>
      <w:r w:rsidRPr="00AB61BF">
        <w:rPr>
          <w:rFonts w:ascii="Cambria" w:hAnsi="Cambria"/>
          <w:noProof/>
        </w:rPr>
        <w:t xml:space="preserve">, M. D. (2000). Computer simulation of cerebellar information processing. </w:t>
      </w:r>
      <w:r w:rsidRPr="00AB61BF">
        <w:rPr>
          <w:rFonts w:ascii="Cambria" w:hAnsi="Cambria"/>
          <w:i/>
          <w:iCs/>
          <w:noProof/>
        </w:rPr>
        <w:t>Nature Neuroscience</w:t>
      </w:r>
      <w:r w:rsidRPr="00AB61BF">
        <w:rPr>
          <w:rFonts w:ascii="Cambria" w:hAnsi="Cambria"/>
          <w:noProof/>
        </w:rPr>
        <w:t xml:space="preserve">, </w:t>
      </w:r>
      <w:r w:rsidRPr="00AB61BF">
        <w:rPr>
          <w:rFonts w:ascii="Cambria" w:hAnsi="Cambria"/>
          <w:i/>
          <w:iCs/>
          <w:noProof/>
        </w:rPr>
        <w:t>3</w:t>
      </w:r>
      <w:r w:rsidRPr="00AB61BF">
        <w:rPr>
          <w:rFonts w:ascii="Cambria" w:hAnsi="Cambria"/>
          <w:noProof/>
        </w:rPr>
        <w:t xml:space="preserve">, 1205-1211. </w:t>
      </w:r>
    </w:p>
    <w:p w14:paraId="69AF6360" w14:textId="77777777" w:rsidR="004A2F3F" w:rsidRPr="004A2F3F" w:rsidRDefault="004A2F3F" w:rsidP="004A2F3F">
      <w:pPr>
        <w:pStyle w:val="EndNoteBibliography"/>
        <w:ind w:left="720" w:hanging="720"/>
        <w:rPr>
          <w:noProof/>
        </w:rPr>
      </w:pPr>
      <w:r w:rsidRPr="004A2F3F">
        <w:rPr>
          <w:noProof/>
        </w:rPr>
        <w:t xml:space="preserve">Milner, B., Corkin, S., &amp; Teuber, H. (1968). Further analysis of the hippocampal amnesic syndrome: 14-year follow-up. </w:t>
      </w:r>
      <w:r w:rsidRPr="004A2F3F">
        <w:rPr>
          <w:i/>
          <w:noProof/>
        </w:rPr>
        <w:t>Neuropsychologia, 6</w:t>
      </w:r>
      <w:r w:rsidRPr="004A2F3F">
        <w:rPr>
          <w:noProof/>
        </w:rPr>
        <w:t xml:space="preserve">, 215-234. </w:t>
      </w:r>
    </w:p>
    <w:p w14:paraId="750FA8E1" w14:textId="77777777" w:rsidR="004A2F3F" w:rsidRPr="004A2F3F" w:rsidRDefault="004A2F3F" w:rsidP="004A2F3F">
      <w:pPr>
        <w:pStyle w:val="EndNoteBibliography"/>
        <w:ind w:left="720" w:hanging="720"/>
        <w:rPr>
          <w:noProof/>
        </w:rPr>
      </w:pPr>
      <w:r w:rsidRPr="004A2F3F">
        <w:rPr>
          <w:noProof/>
        </w:rPr>
        <w:t xml:space="preserve">Morè, Lorenzo, &amp; Jensen, Greg. (2014). </w:t>
      </w:r>
      <w:r w:rsidRPr="004A2F3F">
        <w:rPr>
          <w:i/>
          <w:noProof/>
        </w:rPr>
        <w:t>Acquisition of conditioned responding in a multiple schedule depends on the reinforcement's temporal contingency with each stimulus</w:t>
      </w:r>
      <w:r w:rsidRPr="004A2F3F">
        <w:rPr>
          <w:noProof/>
        </w:rPr>
        <w:t xml:space="preserve"> (Vol. 21).</w:t>
      </w:r>
    </w:p>
    <w:p w14:paraId="0E24B8AF" w14:textId="77777777" w:rsidR="004A2F3F" w:rsidRPr="004A2F3F" w:rsidRDefault="004A2F3F" w:rsidP="004A2F3F">
      <w:pPr>
        <w:pStyle w:val="EndNoteBibliography"/>
        <w:ind w:left="720" w:hanging="720"/>
        <w:rPr>
          <w:noProof/>
        </w:rPr>
      </w:pPr>
      <w:r w:rsidRPr="00F97F5B">
        <w:rPr>
          <w:noProof/>
          <w:lang w:val="sv-SE"/>
        </w:rPr>
        <w:t xml:space="preserve">Norman, RJ, Buchwald, JS, &amp; Villablanca, JR. </w:t>
      </w:r>
      <w:r w:rsidRPr="004A2F3F">
        <w:rPr>
          <w:noProof/>
        </w:rPr>
        <w:t xml:space="preserve">(1977). Classical conditioning with auditory discrimination of the eye blink in decerebrate cats. </w:t>
      </w:r>
      <w:r w:rsidRPr="004A2F3F">
        <w:rPr>
          <w:i/>
          <w:noProof/>
        </w:rPr>
        <w:t>Science, 196</w:t>
      </w:r>
      <w:r w:rsidRPr="004A2F3F">
        <w:rPr>
          <w:noProof/>
        </w:rPr>
        <w:t>(4289), 551-553. doi:10.1126/science.850800</w:t>
      </w:r>
    </w:p>
    <w:p w14:paraId="40605AA0" w14:textId="77777777" w:rsidR="004A2F3F" w:rsidRPr="004A2F3F" w:rsidRDefault="004A2F3F" w:rsidP="004A2F3F">
      <w:pPr>
        <w:pStyle w:val="EndNoteBibliography"/>
        <w:ind w:left="720" w:hanging="720"/>
        <w:rPr>
          <w:noProof/>
        </w:rPr>
      </w:pPr>
      <w:r w:rsidRPr="004A2F3F">
        <w:rPr>
          <w:noProof/>
        </w:rPr>
        <w:t xml:space="preserve">Papachristos, E. B., &amp; Gallistel, C.R. (2006). Autoshaped Head Poking in the Mouse: A Quantitative Analysis of the Learning Curve. </w:t>
      </w:r>
      <w:r w:rsidRPr="004A2F3F">
        <w:rPr>
          <w:i/>
          <w:noProof/>
        </w:rPr>
        <w:t>Journal of the Experimental Analysis of Behavior, 85</w:t>
      </w:r>
      <w:r w:rsidRPr="004A2F3F">
        <w:rPr>
          <w:noProof/>
        </w:rPr>
        <w:t xml:space="preserve">, 293-308. </w:t>
      </w:r>
    </w:p>
    <w:p w14:paraId="4FC88EB1" w14:textId="223C7177" w:rsidR="004A2F3F" w:rsidRDefault="004A2F3F" w:rsidP="004A2F3F">
      <w:pPr>
        <w:pStyle w:val="EndNoteBibliography"/>
        <w:ind w:left="720" w:hanging="720"/>
        <w:rPr>
          <w:noProof/>
        </w:rPr>
      </w:pPr>
      <w:r w:rsidRPr="004A2F3F">
        <w:rPr>
          <w:noProof/>
        </w:rPr>
        <w:t xml:space="preserve">Poo, Mu-ming, Pignatelli, Michele, Ryan, Tomás J., Tonegawa, Susumu, Bonhoeffer, Tobias, Martin, Kelsey C., . . . Stevens, Charles. (2016). What is memory? The present state of the engram. </w:t>
      </w:r>
      <w:r w:rsidRPr="004A2F3F">
        <w:rPr>
          <w:i/>
          <w:noProof/>
        </w:rPr>
        <w:t>BMC Biology</w:t>
      </w:r>
      <w:r w:rsidRPr="004A2F3F">
        <w:rPr>
          <w:noProof/>
        </w:rPr>
        <w:t>. doi:10.1186/s12915-016-0261-6</w:t>
      </w:r>
    </w:p>
    <w:p w14:paraId="03D9B7E1" w14:textId="4C98F711" w:rsidR="00AB61BF" w:rsidRDefault="00AB61BF" w:rsidP="00AB61BF">
      <w:pPr>
        <w:autoSpaceDE w:val="0"/>
        <w:autoSpaceDN w:val="0"/>
        <w:adjustRightInd w:val="0"/>
        <w:ind w:left="720" w:right="-720" w:hanging="720"/>
        <w:rPr>
          <w:rFonts w:ascii="Cambria" w:hAnsi="Cambria"/>
          <w:noProof/>
        </w:rPr>
      </w:pPr>
      <w:r w:rsidRPr="00AB61BF">
        <w:rPr>
          <w:rFonts w:ascii="Cambria" w:hAnsi="Cambria"/>
          <w:noProof/>
        </w:rPr>
        <w:t xml:space="preserve">Ralph, M. R., Foster, R. G., Davis, F. C., &amp; </w:t>
      </w:r>
      <w:proofErr w:type="spellStart"/>
      <w:r w:rsidRPr="00AB61BF">
        <w:rPr>
          <w:rFonts w:ascii="Cambria" w:hAnsi="Cambria"/>
          <w:noProof/>
        </w:rPr>
        <w:t>Menaker</w:t>
      </w:r>
      <w:proofErr w:type="spellEnd"/>
      <w:r w:rsidRPr="00AB61BF">
        <w:rPr>
          <w:rFonts w:ascii="Cambria" w:hAnsi="Cambria"/>
          <w:noProof/>
        </w:rPr>
        <w:t xml:space="preserve">, D. M. (1990). Transplanted suprachiasmatic nucleus determines circadian period. </w:t>
      </w:r>
      <w:r w:rsidRPr="00AB61BF">
        <w:rPr>
          <w:rFonts w:ascii="Cambria" w:hAnsi="Cambria"/>
          <w:i/>
          <w:iCs/>
          <w:noProof/>
        </w:rPr>
        <w:t>Science</w:t>
      </w:r>
      <w:r w:rsidRPr="00AB61BF">
        <w:rPr>
          <w:rFonts w:ascii="Cambria" w:hAnsi="Cambria"/>
          <w:noProof/>
        </w:rPr>
        <w:t xml:space="preserve">, 247, 975-977. </w:t>
      </w:r>
    </w:p>
    <w:p w14:paraId="234B1ED8" w14:textId="138667EA" w:rsidR="00AB61BF" w:rsidRPr="00AB61BF" w:rsidRDefault="00AB61BF" w:rsidP="00AB61BF">
      <w:pPr>
        <w:autoSpaceDE w:val="0"/>
        <w:autoSpaceDN w:val="0"/>
        <w:adjustRightInd w:val="0"/>
        <w:ind w:left="720" w:right="-720" w:hanging="720"/>
        <w:rPr>
          <w:rFonts w:ascii="Helvetica" w:hAnsi="Helvetica" w:cs="Helvetica"/>
          <w:sz w:val="28"/>
          <w:szCs w:val="28"/>
        </w:rPr>
      </w:pPr>
      <w:r w:rsidRPr="00AB61BF">
        <w:rPr>
          <w:rFonts w:ascii="Cambria" w:hAnsi="Cambria"/>
          <w:noProof/>
        </w:rPr>
        <w:t xml:space="preserve">Richter, C. P. (1922). A behavioristic study of the activity of the rat. </w:t>
      </w:r>
      <w:r w:rsidRPr="00AB61BF">
        <w:rPr>
          <w:rFonts w:ascii="Cambria" w:hAnsi="Cambria"/>
          <w:i/>
          <w:iCs/>
          <w:noProof/>
        </w:rPr>
        <w:t>Comparative Psychology Monographs</w:t>
      </w:r>
      <w:r w:rsidRPr="00AB61BF">
        <w:rPr>
          <w:rFonts w:ascii="Cambria" w:hAnsi="Cambria"/>
          <w:noProof/>
        </w:rPr>
        <w:t>, 1.</w:t>
      </w:r>
      <w:r>
        <w:rPr>
          <w:rFonts w:ascii="Helvetica" w:hAnsi="Helvetica" w:cs="Helvetica"/>
          <w:sz w:val="28"/>
          <w:szCs w:val="28"/>
        </w:rPr>
        <w:t xml:space="preserve"> </w:t>
      </w:r>
    </w:p>
    <w:p w14:paraId="3CCD2D8E" w14:textId="77777777" w:rsidR="004A2F3F" w:rsidRPr="004A2F3F" w:rsidRDefault="004A2F3F" w:rsidP="004A2F3F">
      <w:pPr>
        <w:pStyle w:val="EndNoteBibliography"/>
        <w:ind w:left="720" w:hanging="720"/>
        <w:rPr>
          <w:noProof/>
        </w:rPr>
      </w:pPr>
      <w:r w:rsidRPr="004A2F3F">
        <w:rPr>
          <w:noProof/>
        </w:rPr>
        <w:t>Salafia, W.R., Mis, F.W., Terry, W.S., Bartosiak, R.S., &amp; Daston, A.P. (1973). Conditioning of the nictitiating membrane response of the rabbit (</w:t>
      </w:r>
      <w:r w:rsidRPr="004A2F3F">
        <w:rPr>
          <w:i/>
          <w:noProof/>
        </w:rPr>
        <w:t>Oryctolagus cuniculus</w:t>
      </w:r>
      <w:r w:rsidRPr="004A2F3F">
        <w:rPr>
          <w:noProof/>
        </w:rPr>
        <w:t xml:space="preserve">) as a function of length and degree of variation of intertrial interval. </w:t>
      </w:r>
      <w:r w:rsidRPr="004A2F3F">
        <w:rPr>
          <w:i/>
          <w:noProof/>
        </w:rPr>
        <w:t>Animal Learning and Behavior, 1</w:t>
      </w:r>
      <w:r w:rsidRPr="004A2F3F">
        <w:rPr>
          <w:noProof/>
        </w:rPr>
        <w:t xml:space="preserve">, 109-115. </w:t>
      </w:r>
    </w:p>
    <w:p w14:paraId="0797D656" w14:textId="77777777" w:rsidR="004A2F3F" w:rsidRPr="004A2F3F" w:rsidRDefault="004A2F3F" w:rsidP="004A2F3F">
      <w:pPr>
        <w:pStyle w:val="EndNoteBibliography"/>
        <w:ind w:left="720" w:hanging="720"/>
        <w:rPr>
          <w:noProof/>
        </w:rPr>
      </w:pPr>
      <w:r w:rsidRPr="004A2F3F">
        <w:rPr>
          <w:noProof/>
        </w:rPr>
        <w:t xml:space="preserve">Savastano, Hernan I., &amp; Miller, Ralph R. (1998). Time as content in Pavlovian conditioning. </w:t>
      </w:r>
      <w:r w:rsidRPr="004A2F3F">
        <w:rPr>
          <w:i/>
          <w:noProof/>
        </w:rPr>
        <w:t>Behav Processes, 44</w:t>
      </w:r>
      <w:r w:rsidRPr="004A2F3F">
        <w:rPr>
          <w:noProof/>
        </w:rPr>
        <w:t xml:space="preserve">(2), 147-162. </w:t>
      </w:r>
    </w:p>
    <w:p w14:paraId="33FE40AA" w14:textId="77777777" w:rsidR="004A2F3F" w:rsidRPr="004A2F3F" w:rsidRDefault="004A2F3F" w:rsidP="004A2F3F">
      <w:pPr>
        <w:pStyle w:val="EndNoteBibliography"/>
        <w:ind w:left="720" w:hanging="720"/>
        <w:rPr>
          <w:noProof/>
        </w:rPr>
      </w:pPr>
      <w:r w:rsidRPr="004A2F3F">
        <w:rPr>
          <w:noProof/>
        </w:rPr>
        <w:t xml:space="preserve">Schneiderman, N., &amp; Gormezano, I. (1964). Conditioning of the nictitating membrane of the rabbit as a function of CS-US interval. </w:t>
      </w:r>
      <w:r w:rsidRPr="004A2F3F">
        <w:rPr>
          <w:i/>
          <w:noProof/>
        </w:rPr>
        <w:t>Journal of Comparative and Physiological Psychology, 57</w:t>
      </w:r>
      <w:r w:rsidRPr="004A2F3F">
        <w:rPr>
          <w:noProof/>
        </w:rPr>
        <w:t xml:space="preserve">, 188-195. </w:t>
      </w:r>
    </w:p>
    <w:p w14:paraId="6F1733B4" w14:textId="264D2991" w:rsidR="004A2F3F" w:rsidRDefault="004A2F3F" w:rsidP="004A2F3F">
      <w:pPr>
        <w:pStyle w:val="EndNoteBibliography"/>
        <w:ind w:left="720" w:hanging="720"/>
        <w:rPr>
          <w:noProof/>
        </w:rPr>
      </w:pPr>
      <w:r w:rsidRPr="004A2F3F">
        <w:rPr>
          <w:noProof/>
        </w:rPr>
        <w:t xml:space="preserve">Siegert, Richard J., &amp; Warrington, Elizabeth K. (1996). Spared retrograde memory with anterograde amnesia and widespread cognitive deficits. </w:t>
      </w:r>
      <w:r w:rsidRPr="004A2F3F">
        <w:rPr>
          <w:i/>
          <w:noProof/>
        </w:rPr>
        <w:t>Cortex, 32</w:t>
      </w:r>
      <w:r w:rsidRPr="004A2F3F">
        <w:rPr>
          <w:noProof/>
        </w:rPr>
        <w:t xml:space="preserve">(1), 177-185. </w:t>
      </w:r>
    </w:p>
    <w:p w14:paraId="794063EF" w14:textId="36E3DD32" w:rsidR="00AB61BF" w:rsidRPr="00AB61BF" w:rsidRDefault="00AB61BF" w:rsidP="00AB61BF">
      <w:pPr>
        <w:autoSpaceDE w:val="0"/>
        <w:autoSpaceDN w:val="0"/>
        <w:adjustRightInd w:val="0"/>
        <w:ind w:left="720" w:right="-720" w:hanging="720"/>
        <w:rPr>
          <w:rFonts w:ascii="Helvetica" w:hAnsi="Helvetica" w:cs="Helvetica"/>
          <w:sz w:val="28"/>
          <w:szCs w:val="28"/>
        </w:rPr>
      </w:pPr>
      <w:r w:rsidRPr="00AB61BF">
        <w:rPr>
          <w:rFonts w:ascii="Cambria" w:hAnsi="Cambria"/>
          <w:noProof/>
        </w:rPr>
        <w:t xml:space="preserve">Silver, R., LeSauter, J., Tresco, P., &amp; Lehman, M. N. (1996). A diffusible coupling signal from the transplanted suprachiasmatic nucleus controlling circadian locomotor rhythms. </w:t>
      </w:r>
      <w:r w:rsidRPr="00AB61BF">
        <w:rPr>
          <w:rFonts w:ascii="Cambria" w:hAnsi="Cambria"/>
          <w:i/>
          <w:iCs/>
          <w:noProof/>
        </w:rPr>
        <w:t>Nature</w:t>
      </w:r>
      <w:r w:rsidRPr="00AB61BF">
        <w:rPr>
          <w:rFonts w:ascii="Cambria" w:hAnsi="Cambria"/>
          <w:noProof/>
        </w:rPr>
        <w:t>, 382, 810-813</w:t>
      </w:r>
      <w:r>
        <w:rPr>
          <w:rFonts w:ascii="Helvetica" w:hAnsi="Helvetica" w:cs="Helvetica"/>
          <w:sz w:val="28"/>
          <w:szCs w:val="28"/>
        </w:rPr>
        <w:t xml:space="preserve">. </w:t>
      </w:r>
    </w:p>
    <w:p w14:paraId="75EDBF1A" w14:textId="77777777" w:rsidR="004A2F3F" w:rsidRPr="004A2F3F" w:rsidRDefault="004A2F3F" w:rsidP="004A2F3F">
      <w:pPr>
        <w:pStyle w:val="EndNoteBibliography"/>
        <w:ind w:left="720" w:hanging="720"/>
        <w:rPr>
          <w:noProof/>
        </w:rPr>
      </w:pPr>
      <w:r w:rsidRPr="004A2F3F">
        <w:rPr>
          <w:noProof/>
        </w:rPr>
        <w:lastRenderedPageBreak/>
        <w:t xml:space="preserve">Simen, P., Rivest, F., Ludvig, E.A., &amp; Killeen, P. (2013). Timescale Invariance in the Pacemaker-Accumulator Family of Timing Models. </w:t>
      </w:r>
      <w:r w:rsidRPr="004A2F3F">
        <w:rPr>
          <w:i/>
          <w:noProof/>
        </w:rPr>
        <w:t>Timing and time perception</w:t>
      </w:r>
      <w:r w:rsidRPr="004A2F3F">
        <w:rPr>
          <w:noProof/>
        </w:rPr>
        <w:t>, 159-188. doi:10.1163/22134468-00002018</w:t>
      </w:r>
    </w:p>
    <w:p w14:paraId="368CF732" w14:textId="77777777" w:rsidR="004A2F3F" w:rsidRPr="004A2F3F" w:rsidRDefault="004A2F3F" w:rsidP="004A2F3F">
      <w:pPr>
        <w:pStyle w:val="EndNoteBibliography"/>
        <w:ind w:left="720" w:hanging="720"/>
        <w:rPr>
          <w:noProof/>
        </w:rPr>
      </w:pPr>
      <w:r w:rsidRPr="004A2F3F">
        <w:rPr>
          <w:noProof/>
        </w:rPr>
        <w:t xml:space="preserve">Solomon, P. R., Stowe, G. T., &amp; Pendlbeury, W. W. (). (1989). Disrupted eyelid conditioning in a patient with damage to cerebellar afferents. </w:t>
      </w:r>
      <w:r w:rsidRPr="004A2F3F">
        <w:rPr>
          <w:i/>
          <w:noProof/>
        </w:rPr>
        <w:t>Behavioral Neuroscience, 103</w:t>
      </w:r>
      <w:r w:rsidRPr="004A2F3F">
        <w:rPr>
          <w:noProof/>
        </w:rPr>
        <w:t>(4), 898-902. doi:10.1037/0735-7044.103.4.898</w:t>
      </w:r>
    </w:p>
    <w:p w14:paraId="29455B0F" w14:textId="77777777" w:rsidR="00AB61BF" w:rsidRDefault="004A2F3F" w:rsidP="004A2F3F">
      <w:pPr>
        <w:pStyle w:val="EndNoteBibliography"/>
        <w:ind w:left="720" w:hanging="720"/>
        <w:rPr>
          <w:noProof/>
        </w:rPr>
      </w:pPr>
      <w:r w:rsidRPr="004A2F3F">
        <w:rPr>
          <w:noProof/>
        </w:rPr>
        <w:t xml:space="preserve">Ten Brinke, MM, Heiney, SA, Wang, X, Proietti-Onori, M, Boele, HJ, Bakermans, J, . . . De Zeeuw, CI. (2017). Dynamic modulation of activity in cerebellar nuclei neurons during Pavlovian eyeblink conditioning in mice. </w:t>
      </w:r>
      <w:r w:rsidRPr="004A2F3F">
        <w:rPr>
          <w:i/>
          <w:noProof/>
        </w:rPr>
        <w:t>eLife</w:t>
      </w:r>
      <w:r w:rsidRPr="004A2F3F">
        <w:rPr>
          <w:noProof/>
        </w:rPr>
        <w:t>.</w:t>
      </w:r>
    </w:p>
    <w:p w14:paraId="45E16B3E" w14:textId="67E80582" w:rsidR="004A2F3F" w:rsidRPr="00AB61BF" w:rsidRDefault="00AB61BF" w:rsidP="00AB61BF">
      <w:pPr>
        <w:autoSpaceDE w:val="0"/>
        <w:autoSpaceDN w:val="0"/>
        <w:adjustRightInd w:val="0"/>
        <w:ind w:left="720" w:right="-720" w:hanging="720"/>
        <w:rPr>
          <w:rFonts w:ascii="Cambria" w:hAnsi="Cambria"/>
          <w:noProof/>
        </w:rPr>
      </w:pPr>
      <w:r w:rsidRPr="00AB61BF">
        <w:rPr>
          <w:rFonts w:ascii="Cambria" w:hAnsi="Cambria"/>
          <w:noProof/>
        </w:rPr>
        <w:t xml:space="preserve">Wahl, O. (1933). </w:t>
      </w:r>
      <w:proofErr w:type="spellStart"/>
      <w:r w:rsidRPr="00AB61BF">
        <w:rPr>
          <w:rFonts w:ascii="Cambria" w:hAnsi="Cambria"/>
          <w:noProof/>
        </w:rPr>
        <w:t>Beitrag</w:t>
      </w:r>
      <w:proofErr w:type="spellEnd"/>
      <w:r w:rsidRPr="00AB61BF">
        <w:rPr>
          <w:rFonts w:ascii="Cambria" w:hAnsi="Cambria"/>
          <w:noProof/>
        </w:rPr>
        <w:t xml:space="preserve"> </w:t>
      </w:r>
      <w:proofErr w:type="spellStart"/>
      <w:r w:rsidRPr="00AB61BF">
        <w:rPr>
          <w:rFonts w:ascii="Cambria" w:hAnsi="Cambria"/>
          <w:noProof/>
        </w:rPr>
        <w:t>zur</w:t>
      </w:r>
      <w:proofErr w:type="spellEnd"/>
      <w:r w:rsidRPr="00AB61BF">
        <w:rPr>
          <w:rFonts w:ascii="Cambria" w:hAnsi="Cambria"/>
          <w:noProof/>
        </w:rPr>
        <w:t xml:space="preserve"> Frage der biologischen Bedeutung des Zeitgedächtnisses der Bienen. </w:t>
      </w:r>
      <w:r w:rsidRPr="00AB61BF">
        <w:rPr>
          <w:rFonts w:ascii="Cambria" w:hAnsi="Cambria"/>
          <w:i/>
          <w:iCs/>
          <w:noProof/>
        </w:rPr>
        <w:t>Z</w:t>
      </w:r>
      <w:r w:rsidRPr="00AB61BF">
        <w:rPr>
          <w:rFonts w:ascii="Cambria" w:hAnsi="Cambria"/>
          <w:i/>
          <w:iCs/>
          <w:noProof/>
        </w:rPr>
        <w:t>eitschrift für</w:t>
      </w:r>
      <w:r w:rsidRPr="00AB61BF">
        <w:rPr>
          <w:rFonts w:ascii="Cambria" w:hAnsi="Cambria"/>
          <w:i/>
          <w:iCs/>
          <w:noProof/>
        </w:rPr>
        <w:t xml:space="preserve"> vergl</w:t>
      </w:r>
      <w:r w:rsidRPr="00AB61BF">
        <w:rPr>
          <w:rFonts w:ascii="Cambria" w:hAnsi="Cambria"/>
          <w:i/>
          <w:iCs/>
          <w:noProof/>
        </w:rPr>
        <w:t>eichende</w:t>
      </w:r>
      <w:r w:rsidRPr="00AB61BF">
        <w:rPr>
          <w:rFonts w:ascii="Cambria" w:hAnsi="Cambria"/>
          <w:i/>
          <w:iCs/>
          <w:noProof/>
        </w:rPr>
        <w:t xml:space="preserve"> Physiol</w:t>
      </w:r>
      <w:r w:rsidRPr="00AB61BF">
        <w:rPr>
          <w:rFonts w:ascii="Cambria" w:hAnsi="Cambria"/>
          <w:i/>
          <w:iCs/>
          <w:noProof/>
        </w:rPr>
        <w:t>ogie</w:t>
      </w:r>
      <w:r w:rsidRPr="00AB61BF">
        <w:rPr>
          <w:rFonts w:ascii="Cambria" w:hAnsi="Cambria"/>
          <w:noProof/>
        </w:rPr>
        <w:t xml:space="preserve">, 18, 709-717. </w:t>
      </w:r>
    </w:p>
    <w:p w14:paraId="5CD85D2B" w14:textId="77777777" w:rsidR="004A2F3F" w:rsidRPr="004A2F3F" w:rsidRDefault="004A2F3F" w:rsidP="004A2F3F">
      <w:pPr>
        <w:pStyle w:val="EndNoteBibliography"/>
        <w:ind w:left="720" w:hanging="720"/>
        <w:rPr>
          <w:noProof/>
        </w:rPr>
      </w:pPr>
      <w:r w:rsidRPr="004A2F3F">
        <w:rPr>
          <w:noProof/>
        </w:rPr>
        <w:t xml:space="preserve">Ward, R. D., Gallistel, C. R., &amp; Balsam, P. D. (2013). It's the information! </w:t>
      </w:r>
      <w:r w:rsidRPr="004A2F3F">
        <w:rPr>
          <w:i/>
          <w:noProof/>
        </w:rPr>
        <w:t>Behav Processes, 95</w:t>
      </w:r>
      <w:r w:rsidRPr="004A2F3F">
        <w:rPr>
          <w:noProof/>
        </w:rPr>
        <w:t xml:space="preserve">, 3-7. </w:t>
      </w:r>
    </w:p>
    <w:p w14:paraId="7345655F" w14:textId="77777777" w:rsidR="004A2F3F" w:rsidRPr="004A2F3F" w:rsidRDefault="004A2F3F" w:rsidP="004A2F3F">
      <w:pPr>
        <w:pStyle w:val="EndNoteBibliography"/>
        <w:ind w:left="720" w:hanging="720"/>
        <w:rPr>
          <w:noProof/>
        </w:rPr>
      </w:pPr>
      <w:r w:rsidRPr="004A2F3F">
        <w:rPr>
          <w:noProof/>
        </w:rPr>
        <w:t xml:space="preserve">Ward, R. D., Gallistel, C. R., Jensen, G., Richards, V.L., Fairhurst, S., &amp; Balsam, P.D. (2012). Conditional stimulus informativeness governs conditioned stimulus-unconditioned stimulus associability. </w:t>
      </w:r>
      <w:r w:rsidRPr="004A2F3F">
        <w:rPr>
          <w:i/>
          <w:noProof/>
        </w:rPr>
        <w:t>Journal of Experimental Psychology:  Animal Behavior Processes, 38</w:t>
      </w:r>
      <w:r w:rsidRPr="004A2F3F">
        <w:rPr>
          <w:noProof/>
        </w:rPr>
        <w:t>(1), 217-232. doi:10.1037/a0027621</w:t>
      </w:r>
    </w:p>
    <w:p w14:paraId="79DDB074" w14:textId="77777777" w:rsidR="004A2F3F" w:rsidRPr="004A2F3F" w:rsidRDefault="004A2F3F" w:rsidP="004A2F3F">
      <w:pPr>
        <w:pStyle w:val="EndNoteBibliography"/>
        <w:ind w:left="720" w:hanging="720"/>
        <w:rPr>
          <w:noProof/>
        </w:rPr>
      </w:pPr>
      <w:r w:rsidRPr="004A2F3F">
        <w:rPr>
          <w:noProof/>
        </w:rPr>
        <w:t xml:space="preserve">White, N.E., Kehoe, E.J., Choi, J.-S., &amp; Moore, J.W. (2000). Coefficients of variation in timing of the classically conditioned eyeblink in rabbits. </w:t>
      </w:r>
      <w:r w:rsidRPr="004A2F3F">
        <w:rPr>
          <w:i/>
          <w:noProof/>
        </w:rPr>
        <w:t>Psychobiology, 28</w:t>
      </w:r>
      <w:r w:rsidRPr="004A2F3F">
        <w:rPr>
          <w:noProof/>
        </w:rPr>
        <w:t xml:space="preserve">(4), 520-524. </w:t>
      </w:r>
    </w:p>
    <w:p w14:paraId="283DC3AF" w14:textId="77777777" w:rsidR="004A2F3F" w:rsidRPr="004A2F3F" w:rsidRDefault="004A2F3F" w:rsidP="004A2F3F">
      <w:pPr>
        <w:pStyle w:val="EndNoteBibliography"/>
        <w:ind w:left="720" w:hanging="720"/>
        <w:rPr>
          <w:noProof/>
        </w:rPr>
      </w:pPr>
      <w:r w:rsidRPr="004A2F3F">
        <w:rPr>
          <w:noProof/>
        </w:rPr>
        <w:t xml:space="preserve">Yeo, C. H., Hardiman, M. J., &amp; Glickstein, M. . (1984). Discrete lesions of the cerebellar cortex abolish the classically conditioned nictitating membrane response of the rabbit. </w:t>
      </w:r>
      <w:r w:rsidRPr="004A2F3F">
        <w:rPr>
          <w:i/>
          <w:noProof/>
        </w:rPr>
        <w:t>Behavioural Brain Research, 13</w:t>
      </w:r>
      <w:r w:rsidRPr="004A2F3F">
        <w:rPr>
          <w:noProof/>
        </w:rPr>
        <w:t xml:space="preserve">, 261–266. </w:t>
      </w:r>
    </w:p>
    <w:p w14:paraId="735C38C3" w14:textId="77777777" w:rsidR="004A2F3F" w:rsidRPr="004A2F3F" w:rsidRDefault="004A2F3F" w:rsidP="004A2F3F">
      <w:pPr>
        <w:pStyle w:val="EndNoteBibliography"/>
        <w:ind w:left="720" w:hanging="720"/>
        <w:rPr>
          <w:noProof/>
        </w:rPr>
      </w:pPr>
      <w:r w:rsidRPr="004A2F3F">
        <w:rPr>
          <w:noProof/>
        </w:rPr>
        <w:t xml:space="preserve">Yeo, C.H. (1991). Cerebellum and classical conditioning of motor responses. </w:t>
      </w:r>
      <w:r w:rsidRPr="004A2F3F">
        <w:rPr>
          <w:i/>
          <w:noProof/>
        </w:rPr>
        <w:t>Ann. N.Y. Acad. Scis., 627</w:t>
      </w:r>
      <w:r w:rsidRPr="004A2F3F">
        <w:rPr>
          <w:noProof/>
        </w:rPr>
        <w:t xml:space="preserve">, 292-304. </w:t>
      </w:r>
    </w:p>
    <w:p w14:paraId="381E61BA" w14:textId="77777777" w:rsidR="004A2F3F" w:rsidRPr="004A2F3F" w:rsidRDefault="004A2F3F" w:rsidP="004A2F3F">
      <w:pPr>
        <w:pStyle w:val="EndNoteBibliography"/>
        <w:ind w:left="720" w:hanging="720"/>
        <w:rPr>
          <w:noProof/>
        </w:rPr>
      </w:pPr>
      <w:r w:rsidRPr="004A2F3F">
        <w:rPr>
          <w:noProof/>
        </w:rPr>
        <w:t xml:space="preserve">Yeo, C.H., Hardiman, M.J., &amp; Glickstein, M. (1985a). Classical conditioning of the nictitating membrane response of the rabbit. I. Lesions of the cerebellar nuclei. . a;():. </w:t>
      </w:r>
      <w:r w:rsidRPr="004A2F3F">
        <w:rPr>
          <w:i/>
          <w:noProof/>
        </w:rPr>
        <w:t>Experimental Brain Research, 60</w:t>
      </w:r>
      <w:r w:rsidRPr="004A2F3F">
        <w:rPr>
          <w:noProof/>
        </w:rPr>
        <w:t xml:space="preserve">(1), 87–98. </w:t>
      </w:r>
    </w:p>
    <w:p w14:paraId="31E97303" w14:textId="77777777" w:rsidR="004A2F3F" w:rsidRPr="004A2F3F" w:rsidRDefault="004A2F3F" w:rsidP="004A2F3F">
      <w:pPr>
        <w:pStyle w:val="EndNoteBibliography"/>
        <w:ind w:left="720" w:hanging="720"/>
        <w:rPr>
          <w:noProof/>
        </w:rPr>
      </w:pPr>
      <w:r w:rsidRPr="004A2F3F">
        <w:rPr>
          <w:noProof/>
        </w:rPr>
        <w:t>Yeo, C.H., Hardiman, M.J., &amp; Glickstein, M. (1985b). Classical conditioning of the nictitating membrane response of the rabbit. II. Lesions of the cerebellar cortex.</w:t>
      </w:r>
      <w:r w:rsidRPr="004A2F3F">
        <w:rPr>
          <w:i/>
          <w:noProof/>
        </w:rPr>
        <w:t xml:space="preserve"> Experimental Brain Research, 60</w:t>
      </w:r>
      <w:r w:rsidRPr="004A2F3F">
        <w:rPr>
          <w:noProof/>
        </w:rPr>
        <w:t xml:space="preserve">(1), 99–113. </w:t>
      </w:r>
    </w:p>
    <w:p w14:paraId="27601063" w14:textId="77777777" w:rsidR="004A2F3F" w:rsidRPr="004A2F3F" w:rsidRDefault="004A2F3F" w:rsidP="004A2F3F">
      <w:pPr>
        <w:pStyle w:val="EndNoteBibliography"/>
        <w:ind w:left="720" w:hanging="720"/>
        <w:rPr>
          <w:noProof/>
        </w:rPr>
      </w:pPr>
      <w:r w:rsidRPr="004A2F3F">
        <w:rPr>
          <w:noProof/>
        </w:rPr>
        <w:t xml:space="preserve">Yeo, C.H., Hardiman, M.J., &amp; Glickstein, M. (1985c). Classical conditioning of the nictitating membrane response of the rabbit. II. Lesions of the cerebellar cortex. . b;():. </w:t>
      </w:r>
      <w:r w:rsidRPr="004A2F3F">
        <w:rPr>
          <w:i/>
          <w:noProof/>
        </w:rPr>
        <w:t>Experimental Brain Research, 60</w:t>
      </w:r>
      <w:r w:rsidRPr="004A2F3F">
        <w:rPr>
          <w:noProof/>
        </w:rPr>
        <w:t xml:space="preserve">(1), 99–113. </w:t>
      </w:r>
    </w:p>
    <w:p w14:paraId="7EF1FCD6" w14:textId="77777777" w:rsidR="004A2F3F" w:rsidRPr="004A2F3F" w:rsidRDefault="004A2F3F" w:rsidP="004A2F3F">
      <w:pPr>
        <w:pStyle w:val="EndNoteBibliography"/>
        <w:ind w:left="720" w:hanging="720"/>
        <w:rPr>
          <w:noProof/>
        </w:rPr>
      </w:pPr>
      <w:r w:rsidRPr="004A2F3F">
        <w:rPr>
          <w:noProof/>
        </w:rPr>
        <w:t xml:space="preserve">Yeo, C.H., Hardiman, M.J., &amp; Glickstein, M. (1986). Classical conditioning of the nictitating membrane response of the rabbit. IV. Lesions of the inferior olive. </w:t>
      </w:r>
      <w:r w:rsidRPr="004A2F3F">
        <w:rPr>
          <w:i/>
          <w:noProof/>
        </w:rPr>
        <w:t>Experimental Brain Research, 63</w:t>
      </w:r>
      <w:r w:rsidRPr="004A2F3F">
        <w:rPr>
          <w:noProof/>
        </w:rPr>
        <w:t xml:space="preserve">(1), 81–92. </w:t>
      </w:r>
    </w:p>
    <w:p w14:paraId="610A5AE1" w14:textId="77777777" w:rsidR="004A2F3F" w:rsidRPr="004A2F3F" w:rsidRDefault="004A2F3F" w:rsidP="004A2F3F">
      <w:pPr>
        <w:pStyle w:val="EndNoteBibliography"/>
        <w:ind w:left="720" w:hanging="720"/>
        <w:rPr>
          <w:noProof/>
        </w:rPr>
      </w:pPr>
      <w:r w:rsidRPr="004A2F3F">
        <w:rPr>
          <w:noProof/>
        </w:rPr>
        <w:t>Yeo, C.H., Hardiman, M.J., &amp; Glickstein, M. . (1985). Classical conditioning of the nictitating membrane response of the rabbit. I. Lesions of the cerebellar nuclei.</w:t>
      </w:r>
      <w:r w:rsidRPr="004A2F3F">
        <w:rPr>
          <w:i/>
          <w:noProof/>
        </w:rPr>
        <w:t xml:space="preserve"> Experimental Brain Research, 60</w:t>
      </w:r>
      <w:r w:rsidRPr="004A2F3F">
        <w:rPr>
          <w:noProof/>
        </w:rPr>
        <w:t xml:space="preserve">(1), 87–98. </w:t>
      </w:r>
    </w:p>
    <w:p w14:paraId="656D59A7" w14:textId="77777777" w:rsidR="004A2F3F" w:rsidRPr="004A2F3F" w:rsidRDefault="004A2F3F" w:rsidP="004A2F3F">
      <w:pPr>
        <w:pStyle w:val="EndNoteBibliography"/>
        <w:ind w:left="720" w:hanging="720"/>
        <w:rPr>
          <w:noProof/>
        </w:rPr>
      </w:pPr>
      <w:r w:rsidRPr="004A2F3F">
        <w:rPr>
          <w:noProof/>
        </w:rPr>
        <w:t>Yeo, C.H., Hardiman, M.J., &amp; Glickstein, M. . (1986). Classical conditioning of the nictitating membrane response of the rabbit. IV. Lesions of the inferior olive.</w:t>
      </w:r>
      <w:r w:rsidRPr="004A2F3F">
        <w:rPr>
          <w:i/>
          <w:noProof/>
        </w:rPr>
        <w:t xml:space="preserve"> 63</w:t>
      </w:r>
      <w:r w:rsidRPr="004A2F3F">
        <w:rPr>
          <w:noProof/>
        </w:rPr>
        <w:t xml:space="preserve">(1), 81–92. </w:t>
      </w:r>
    </w:p>
    <w:p w14:paraId="32E7B1AC" w14:textId="654D66CB" w:rsidR="00FB4248" w:rsidRDefault="0063503F" w:rsidP="0037772B">
      <w:pPr>
        <w:pStyle w:val="p2"/>
        <w:sectPr w:rsidR="00FB4248" w:rsidSect="00656BA6">
          <w:headerReference w:type="even" r:id="rId36"/>
          <w:headerReference w:type="default" r:id="rId37"/>
          <w:pgSz w:w="12240" w:h="15840"/>
          <w:pgMar w:top="1440" w:right="1800" w:bottom="1440" w:left="1800" w:header="720" w:footer="720" w:gutter="0"/>
          <w:cols w:space="720"/>
        </w:sectPr>
      </w:pPr>
      <w:r>
        <w:fldChar w:fldCharType="end"/>
      </w:r>
    </w:p>
    <w:p w14:paraId="0077B869" w14:textId="7B2C14E9" w:rsidR="00FB4248" w:rsidRDefault="00FB4248" w:rsidP="00FB4248">
      <w:pPr>
        <w:jc w:val="center"/>
        <w:rPr>
          <w:b/>
        </w:rPr>
      </w:pPr>
      <w:r w:rsidRPr="00FB4248">
        <w:rPr>
          <w:b/>
        </w:rPr>
        <w:lastRenderedPageBreak/>
        <w:t>Appendix</w:t>
      </w:r>
      <w:r>
        <w:rPr>
          <w:b/>
        </w:rPr>
        <w:t>: Algorithm for Finding Pause Onsets and Offsets</w:t>
      </w:r>
    </w:p>
    <w:p w14:paraId="712C5F47" w14:textId="73CABAB4" w:rsidR="00FB4248" w:rsidRPr="006A3B82" w:rsidRDefault="006A3B82" w:rsidP="006A3B82">
      <w:pPr>
        <w:autoSpaceDE w:val="0"/>
        <w:autoSpaceDN w:val="0"/>
        <w:adjustRightInd w:val="0"/>
        <w:rPr>
          <w:rFonts w:ascii="Courier" w:hAnsi="Courier"/>
        </w:rPr>
      </w:pPr>
      <w:proofErr w:type="spellStart"/>
      <w:r>
        <w:t>Matlab</w:t>
      </w:r>
      <w:proofErr w:type="spellEnd"/>
      <w:r>
        <w:t xml:space="preserve">™ code for the </w:t>
      </w:r>
      <w:r w:rsidR="00FB4248" w:rsidRPr="00B53871">
        <w:t>algorithm</w:t>
      </w:r>
      <w:r>
        <w:t xml:space="preserve"> that finds pause onsets and offsets is </w:t>
      </w:r>
      <w:r w:rsidR="00C726DC">
        <w:t xml:space="preserve">in </w:t>
      </w:r>
      <w:r>
        <w:t xml:space="preserve">the </w:t>
      </w:r>
      <w:proofErr w:type="spellStart"/>
      <w:r w:rsidR="00C726DC" w:rsidRPr="00C726DC">
        <w:rPr>
          <w:rFonts w:ascii="Courier" w:hAnsi="Courier" w:cs="Courier"/>
          <w:i/>
          <w:iCs/>
          <w:color w:val="000000"/>
          <w:sz w:val="20"/>
          <w:szCs w:val="20"/>
        </w:rPr>
        <w:t>pson.m</w:t>
      </w:r>
      <w:proofErr w:type="spellEnd"/>
      <w:r w:rsidR="00C726DC">
        <w:t xml:space="preserve">, </w:t>
      </w:r>
      <w:r w:rsidRPr="006A3B82">
        <w:rPr>
          <w:rFonts w:ascii="Courier" w:hAnsi="Courier" w:cs="Courier"/>
          <w:i/>
          <w:iCs/>
          <w:color w:val="000000"/>
          <w:sz w:val="20"/>
          <w:szCs w:val="20"/>
        </w:rPr>
        <w:t>BinPsOnOff2</w:t>
      </w:r>
      <w:r w:rsidRPr="006A3B82">
        <w:rPr>
          <w:i/>
          <w:iCs/>
        </w:rPr>
        <w:t>.m</w:t>
      </w:r>
      <w:r w:rsidR="00C726DC">
        <w:rPr>
          <w:i/>
          <w:iCs/>
        </w:rPr>
        <w:t xml:space="preserve"> </w:t>
      </w:r>
      <w:r w:rsidR="00C726DC">
        <w:t xml:space="preserve">and </w:t>
      </w:r>
      <w:r w:rsidR="00C726DC" w:rsidRPr="00C726DC">
        <w:rPr>
          <w:rFonts w:ascii="Courier" w:hAnsi="Courier" w:cs="Courier"/>
          <w:i/>
          <w:iCs/>
          <w:color w:val="000000"/>
          <w:sz w:val="20"/>
          <w:szCs w:val="20"/>
        </w:rPr>
        <w:t>BinPsOnOff3.m</w:t>
      </w:r>
      <w:r>
        <w:t xml:space="preserve"> function</w:t>
      </w:r>
      <w:r w:rsidR="00C726DC">
        <w:t>s</w:t>
      </w:r>
      <w:r>
        <w:t xml:space="preserve"> in the </w:t>
      </w:r>
      <w:proofErr w:type="spellStart"/>
      <w:r>
        <w:t>HelperFunction</w:t>
      </w:r>
      <w:r w:rsidR="00C726DC">
        <w:t>s</w:t>
      </w:r>
      <w:proofErr w:type="spellEnd"/>
      <w:r>
        <w:t xml:space="preserve"> subdirectory of the Code directory in the publicly accessible </w:t>
      </w:r>
      <w:hyperlink r:id="rId38" w:history="1">
        <w:r w:rsidRPr="006044DC">
          <w:rPr>
            <w:rStyle w:val="Hyperlink"/>
          </w:rPr>
          <w:t>repository</w:t>
        </w:r>
      </w:hyperlink>
      <w:r>
        <w:t xml:space="preserve">. </w:t>
      </w:r>
      <w:r w:rsidR="00C726DC">
        <w:t>T</w:t>
      </w:r>
      <w:r>
        <w:t xml:space="preserve">he </w:t>
      </w:r>
      <w:r w:rsidR="00C726DC">
        <w:t>algorithm</w:t>
      </w:r>
      <w:r w:rsidR="00FB4248" w:rsidRPr="00B53871">
        <w:t xml:space="preserve"> begins by converting the vector of recorded spike times to a binary vector by partitioning trial time into successive 1 ms wide bins, referenced to a 0 at CS onset. Bins prior to CS onset have a negative trial times and those after CS onset a positive trial </w:t>
      </w:r>
      <w:proofErr w:type="gramStart"/>
      <w:r w:rsidR="00FB4248" w:rsidRPr="00B53871">
        <w:t>times</w:t>
      </w:r>
      <w:proofErr w:type="gramEnd"/>
      <w:r w:rsidR="00FB4248" w:rsidRPr="00B53871">
        <w:t>. There is a 1 in the binary vector when a spike falls in a given time bin and a 0 when none does. The (Bernoulli) probability of a spike in a bin at a given time is equal to the instantaneous firing rate at that time.</w:t>
      </w:r>
    </w:p>
    <w:p w14:paraId="4E5028B8" w14:textId="79C4426F" w:rsidR="00FB4248" w:rsidRPr="004F2A87" w:rsidRDefault="00FB4248" w:rsidP="00B85D0B">
      <w:pPr>
        <w:pStyle w:val="p2"/>
        <w:ind w:firstLine="360"/>
      </w:pPr>
      <w:r>
        <w:t>The algorithm divides the peri-stimulus interval into three sub-intervals with durations equal to the CS-US interval: a pre-onset interval terminating at CS on</w:t>
      </w:r>
      <w:r w:rsidR="007C454D">
        <w:t>set, a CS-US interval, and a po</w:t>
      </w:r>
      <w:r>
        <w:t xml:space="preserve">t-US interval, which begins at the time at which a US would have occurred in a training trial. Priors were put on the firing rates in these sub intervals using the spike counts across the set of trials under analysis. These priors were prior distributions on the (Bernoulli) probability, </w:t>
      </w:r>
      <w:proofErr w:type="spellStart"/>
      <w:r>
        <w:rPr>
          <w:i/>
        </w:rPr>
        <w:t>p</w:t>
      </w:r>
      <w:r>
        <w:rPr>
          <w:vertAlign w:val="subscript"/>
        </w:rPr>
        <w:t>s</w:t>
      </w:r>
      <w:proofErr w:type="spellEnd"/>
      <w:r w:rsidRPr="007E6219">
        <w:t xml:space="preserve">, </w:t>
      </w:r>
      <w:r>
        <w:t xml:space="preserve">that, on a given trial, a spike fell within a given bin. The prior distributions represent our uncertainty about the momentary spike probabilities before CS onset, during the CS-US interval, and for the same interval after the anticipated US. The likelihood functions for each of these peri-stimulus intervals on a given trial is determined simply by the proportion of time bins in which a spike </w:t>
      </w:r>
      <w:proofErr w:type="gramStart"/>
      <w:r>
        <w:t>falls</w:t>
      </w:r>
      <w:proofErr w:type="gramEnd"/>
      <w:r>
        <w:t xml:space="preserve">. The bin-by-bin product of a likelihood function and a prior gives the posterior likelihood function, which when normalized, is the posterior probability distribution on </w:t>
      </w:r>
      <w:r>
        <w:rPr>
          <w:i/>
        </w:rPr>
        <w:t>p</w:t>
      </w:r>
      <w:r>
        <w:rPr>
          <w:vertAlign w:val="subscript"/>
        </w:rPr>
        <w:t>s</w:t>
      </w:r>
      <w:r>
        <w:t xml:space="preserve">. This posterior distribution represents our uncertainty about </w:t>
      </w:r>
      <w:r w:rsidR="00836856">
        <w:t xml:space="preserve">what </w:t>
      </w:r>
      <w:r>
        <w:t xml:space="preserve">the </w:t>
      </w:r>
      <w:proofErr w:type="spellStart"/>
      <w:r>
        <w:rPr>
          <w:i/>
        </w:rPr>
        <w:t>p</w:t>
      </w:r>
      <w:r>
        <w:rPr>
          <w:vertAlign w:val="subscript"/>
        </w:rPr>
        <w:t>s</w:t>
      </w:r>
      <w:proofErr w:type="spellEnd"/>
      <w:r>
        <w:t xml:space="preserve"> was in a given sub-interval on a given trial, taking into account both the prior information and the information from that sub-interval on that trial.</w:t>
      </w:r>
    </w:p>
    <w:p w14:paraId="7436F37B" w14:textId="7860645E" w:rsidR="00FB4248" w:rsidRDefault="00FB4248" w:rsidP="00B85D0B">
      <w:pPr>
        <w:pStyle w:val="p2"/>
        <w:ind w:firstLine="360"/>
      </w:pPr>
      <w:r>
        <w:t xml:space="preserve">The beta distribution is the conjugate prior for the Bernoulli distribution. </w:t>
      </w:r>
      <w:r w:rsidRPr="009E230D">
        <w:rPr>
          <w:i/>
        </w:rPr>
        <w:t>Conjugate</w:t>
      </w:r>
      <w:r>
        <w:t xml:space="preserve"> priors have the property that the posterior distribution—the distribution obtained when the prior is multiplied by the likelihood function—has the same mathematical form as the prior distribution. A beta prior becomes a beta posterior when multiplied by a likelihood function. The only effect of the multiplication is to change the values of the parameters of the beta distribution (</w:t>
      </w:r>
      <w:r>
        <w:rPr>
          <w:noProof/>
          <w:position w:val="-6"/>
        </w:rPr>
        <w:drawing>
          <wp:inline distT="0" distB="0" distL="0" distR="0" wp14:anchorId="3A491BA8" wp14:editId="71A8EB86">
            <wp:extent cx="152400" cy="139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t xml:space="preserve"> and </w:t>
      </w:r>
      <w:r>
        <w:rPr>
          <w:noProof/>
          <w:position w:val="-10"/>
        </w:rPr>
        <w:drawing>
          <wp:inline distT="0" distB="0" distL="0" distR="0" wp14:anchorId="21B6C025" wp14:editId="20E28CD8">
            <wp:extent cx="139700" cy="203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700" cy="203200"/>
                    </a:xfrm>
                    <a:prstGeom prst="rect">
                      <a:avLst/>
                    </a:prstGeom>
                    <a:noFill/>
                    <a:ln>
                      <a:noFill/>
                    </a:ln>
                  </pic:spPr>
                </pic:pic>
              </a:graphicData>
            </a:graphic>
          </wp:inline>
        </w:drawing>
      </w:r>
      <w:r>
        <w:t>). The new values are obtained from the old values and from the spike count by a trivial calculation:</w:t>
      </w:r>
      <w:r>
        <w:rPr>
          <w:noProof/>
          <w:position w:val="-10"/>
        </w:rPr>
        <w:drawing>
          <wp:inline distT="0" distB="0" distL="0" distR="0" wp14:anchorId="7AF6032F" wp14:editId="19A88EFC">
            <wp:extent cx="1917700" cy="2032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7700" cy="203200"/>
                    </a:xfrm>
                    <a:prstGeom prst="rect">
                      <a:avLst/>
                    </a:prstGeom>
                    <a:noFill/>
                    <a:ln>
                      <a:noFill/>
                    </a:ln>
                  </pic:spPr>
                </pic:pic>
              </a:graphicData>
            </a:graphic>
          </wp:inline>
        </w:drawing>
      </w:r>
      <w:r>
        <w:t xml:space="preserve"> , where </w:t>
      </w:r>
      <w:r>
        <w:rPr>
          <w:noProof/>
          <w:position w:val="-10"/>
        </w:rPr>
        <w:drawing>
          <wp:inline distT="0" distB="0" distL="0" distR="0" wp14:anchorId="4AE527AC" wp14:editId="7CCCB0FA">
            <wp:extent cx="1524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t xml:space="preserve">is the number of bins containing a spike within the given sub-interval (pre, during, or post) on the given trial, and </w:t>
      </w:r>
      <w:r>
        <w:rPr>
          <w:noProof/>
          <w:position w:val="-10"/>
        </w:rPr>
        <w:drawing>
          <wp:inline distT="0" distB="0" distL="0" distR="0" wp14:anchorId="542FC63A" wp14:editId="18851FB5">
            <wp:extent cx="177800" cy="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t xml:space="preserve"> the number of bins containing no spike; </w:t>
      </w:r>
      <w:r>
        <w:rPr>
          <w:noProof/>
          <w:position w:val="-10"/>
        </w:rPr>
        <w:drawing>
          <wp:inline distT="0" distB="0" distL="0" distR="0" wp14:anchorId="47D4899E" wp14:editId="28A93BF8">
            <wp:extent cx="266700" cy="203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t xml:space="preserve">and </w:t>
      </w:r>
      <w:r>
        <w:rPr>
          <w:noProof/>
          <w:position w:val="-10"/>
        </w:rPr>
        <w:drawing>
          <wp:inline distT="0" distB="0" distL="0" distR="0" wp14:anchorId="3FB0577A" wp14:editId="105604D5">
            <wp:extent cx="254000" cy="20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t xml:space="preserve">are the values of the beta distribution prior; and </w:t>
      </w:r>
      <w:r>
        <w:rPr>
          <w:noProof/>
          <w:position w:val="-10"/>
        </w:rPr>
        <w:drawing>
          <wp:inline distT="0" distB="0" distL="0" distR="0" wp14:anchorId="6B18BE6E" wp14:editId="6FB06CF7">
            <wp:extent cx="304800" cy="20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proofErr w:type="spellStart"/>
      <w:r>
        <w:t>and</w:t>
      </w:r>
      <w:proofErr w:type="spellEnd"/>
      <w:r>
        <w:t xml:space="preserve"> </w:t>
      </w:r>
      <w:r>
        <w:rPr>
          <w:noProof/>
          <w:position w:val="-10"/>
        </w:rPr>
        <w:drawing>
          <wp:inline distT="0" distB="0" distL="0" distR="0" wp14:anchorId="2F4E7D5F" wp14:editId="5B10F222">
            <wp:extent cx="292100" cy="2032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100" cy="203200"/>
                    </a:xfrm>
                    <a:prstGeom prst="rect">
                      <a:avLst/>
                    </a:prstGeom>
                    <a:noFill/>
                    <a:ln>
                      <a:noFill/>
                    </a:ln>
                  </pic:spPr>
                </pic:pic>
              </a:graphicData>
            </a:graphic>
          </wp:inline>
        </w:drawing>
      </w:r>
      <w:r>
        <w:t>are the parameters of the posterior beta distribution.</w:t>
      </w:r>
    </w:p>
    <w:p w14:paraId="7B27B150" w14:textId="77777777" w:rsidR="00FB4248" w:rsidRDefault="00FB4248" w:rsidP="00B85D0B">
      <w:pPr>
        <w:pStyle w:val="p2"/>
        <w:ind w:firstLine="360"/>
      </w:pPr>
      <w:r>
        <w:t xml:space="preserve">The use of priors derived from the data from all the trials enables us to improve the estimates of the firing rates (momentary spike probabilities) before, during and after putative pauses on individual trials. This is particularly important for the estimate of the firing rate during the pauses because there is often no or very little </w:t>
      </w:r>
      <w:r>
        <w:lastRenderedPageBreak/>
        <w:t>data (no spikes) during a pause. Improving the estimates of the firing rates improves the detection and localization of the onsets and offsets of the pauses.</w:t>
      </w:r>
    </w:p>
    <w:p w14:paraId="3CCA3F2D" w14:textId="77777777" w:rsidR="00FB4248" w:rsidRDefault="00FB4248" w:rsidP="00B85D0B">
      <w:pPr>
        <w:pStyle w:val="p2"/>
        <w:ind w:firstLine="360"/>
      </w:pPr>
      <w:r>
        <w:t xml:space="preserve">The posterior beta distribution is a distribution on the probability, </w:t>
      </w:r>
      <w:proofErr w:type="spellStart"/>
      <w:r>
        <w:rPr>
          <w:i/>
        </w:rPr>
        <w:t>p</w:t>
      </w:r>
      <w:r>
        <w:rPr>
          <w:vertAlign w:val="subscript"/>
        </w:rPr>
        <w:t>s</w:t>
      </w:r>
      <w:proofErr w:type="spellEnd"/>
      <w:r w:rsidRPr="000B2DA5">
        <w:t xml:space="preserve">, </w:t>
      </w:r>
      <w:r>
        <w:t xml:space="preserve">of observing a spike in any given 1 ms interval during the given sub-interval on the given trial. When there is a clear pause in the firing rate more or less coincident with the CS-US sub-interval, there is a drop in </w:t>
      </w:r>
      <w:proofErr w:type="spellStart"/>
      <w:r>
        <w:rPr>
          <w:i/>
        </w:rPr>
        <w:t>p</w:t>
      </w:r>
      <w:r>
        <w:rPr>
          <w:vertAlign w:val="subscript"/>
        </w:rPr>
        <w:t>s</w:t>
      </w:r>
      <w:proofErr w:type="spellEnd"/>
      <w:r>
        <w:t xml:space="preserve"> at some point after CS onset and a rise in </w:t>
      </w:r>
      <w:proofErr w:type="spellStart"/>
      <w:r>
        <w:rPr>
          <w:i/>
        </w:rPr>
        <w:t>p</w:t>
      </w:r>
      <w:r>
        <w:rPr>
          <w:vertAlign w:val="subscript"/>
        </w:rPr>
        <w:t>s</w:t>
      </w:r>
      <w:proofErr w:type="spellEnd"/>
      <w:r>
        <w:t xml:space="preserve"> at some time in the vicinity of the anticipated US.</w:t>
      </w:r>
    </w:p>
    <w:p w14:paraId="35E67797" w14:textId="7C5723C0" w:rsidR="00FB4248" w:rsidRDefault="00FB4248" w:rsidP="00B85D0B">
      <w:pPr>
        <w:pStyle w:val="p2"/>
        <w:ind w:firstLine="360"/>
      </w:pPr>
      <w:r>
        <w:t xml:space="preserve">The algorithm for finding pause onset calculates the likelihood function for a change in </w:t>
      </w:r>
      <w:proofErr w:type="spellStart"/>
      <w:r>
        <w:rPr>
          <w:i/>
        </w:rPr>
        <w:t>p</w:t>
      </w:r>
      <w:r>
        <w:rPr>
          <w:vertAlign w:val="subscript"/>
        </w:rPr>
        <w:t>s</w:t>
      </w:r>
      <w:proofErr w:type="spellEnd"/>
      <w:r>
        <w:t xml:space="preserve"> within </w:t>
      </w:r>
      <w:r w:rsidR="00836856">
        <w:t>the interval formed by concaten</w:t>
      </w:r>
      <w:r>
        <w:t xml:space="preserve">ating the pre-CS sub-interval with the first 70% of the CS-US sub-interval, given the prior on the </w:t>
      </w:r>
      <w:proofErr w:type="spellStart"/>
      <w:r>
        <w:rPr>
          <w:i/>
        </w:rPr>
        <w:t>p</w:t>
      </w:r>
      <w:r>
        <w:rPr>
          <w:vertAlign w:val="subscript"/>
        </w:rPr>
        <w:t>s</w:t>
      </w:r>
      <w:proofErr w:type="spellEnd"/>
      <w:r>
        <w:t xml:space="preserve"> in the pre-CS intervals and the prior on </w:t>
      </w:r>
      <w:proofErr w:type="spellStart"/>
      <w:r>
        <w:rPr>
          <w:i/>
        </w:rPr>
        <w:t>p</w:t>
      </w:r>
      <w:r>
        <w:rPr>
          <w:vertAlign w:val="subscript"/>
        </w:rPr>
        <w:t>s</w:t>
      </w:r>
      <w:proofErr w:type="spellEnd"/>
      <w:r>
        <w:t xml:space="preserve"> during CS-US intervals. These two priors on </w:t>
      </w:r>
      <w:proofErr w:type="spellStart"/>
      <w:r>
        <w:rPr>
          <w:i/>
        </w:rPr>
        <w:t>p</w:t>
      </w:r>
      <w:r>
        <w:rPr>
          <w:vertAlign w:val="subscript"/>
        </w:rPr>
        <w:t>s</w:t>
      </w:r>
      <w:proofErr w:type="spellEnd"/>
      <w:r>
        <w:t xml:space="preserve"> always favor the detection of a downward change in </w:t>
      </w:r>
      <w:proofErr w:type="spellStart"/>
      <w:r>
        <w:rPr>
          <w:i/>
        </w:rPr>
        <w:t>p</w:t>
      </w:r>
      <w:r>
        <w:rPr>
          <w:vertAlign w:val="subscript"/>
        </w:rPr>
        <w:t>s</w:t>
      </w:r>
      <w:proofErr w:type="spellEnd"/>
      <w:r>
        <w:t xml:space="preserve">, because the big picture—the picture looking across the trials as in Figure 1a&amp;b—always favors this direction of change. There is, however, no </w:t>
      </w:r>
      <w:r w:rsidRPr="00AF7415">
        <w:rPr>
          <w:i/>
        </w:rPr>
        <w:t>hard</w:t>
      </w:r>
      <w:r>
        <w:t xml:space="preserve"> prior on the direction of the change. If the spike rate during the CS-US sub-interval is substantially higher than that during the pre-CS sub-interval, as happens on some trials, the change-finding algorithm will indicate a change at the time at which the </w:t>
      </w:r>
      <w:r w:rsidRPr="008001A7">
        <w:rPr>
          <w:i/>
        </w:rPr>
        <w:t>increase</w:t>
      </w:r>
      <w:r>
        <w:t xml:space="preserve"> in the firing rate (that is, in </w:t>
      </w:r>
      <w:proofErr w:type="spellStart"/>
      <w:r>
        <w:rPr>
          <w:i/>
        </w:rPr>
        <w:t>p</w:t>
      </w:r>
      <w:r>
        <w:rPr>
          <w:vertAlign w:val="subscript"/>
        </w:rPr>
        <w:t>s</w:t>
      </w:r>
      <w:proofErr w:type="spellEnd"/>
      <w:r>
        <w:t xml:space="preserve">) appears to occur, even though what is expected is a decrease. This reflects a fundamental fact about Bayesian calculations: data clearly favoring one conclusion (e.g., an increase in the firing rate) will override priors that bias toward the opposite conclusion (a decrease in the firing rate), provided the prior is not a hard prior. A </w:t>
      </w:r>
      <w:proofErr w:type="gramStart"/>
      <w:r>
        <w:t>hard prior</w:t>
      </w:r>
      <w:proofErr w:type="gramEnd"/>
      <w:r>
        <w:t xml:space="preserve"> assigns 0 probability to possibilities that are (taken to be) known a priori to be 0. We do not know a priori that there must be a reduction in the firing rate during the CS-US interval on any given trial, because we sometimes observe the opposite. </w:t>
      </w:r>
    </w:p>
    <w:p w14:paraId="6586B851" w14:textId="77777777" w:rsidR="00FB4248" w:rsidRDefault="00FB4248" w:rsidP="00B85D0B">
      <w:pPr>
        <w:pStyle w:val="p2"/>
        <w:ind w:firstLine="360"/>
      </w:pPr>
      <w:r>
        <w:t xml:space="preserve">The algorithm for finding pause offset calculates the likelihood function for a change in </w:t>
      </w:r>
      <w:proofErr w:type="spellStart"/>
      <w:r>
        <w:rPr>
          <w:i/>
        </w:rPr>
        <w:t>p</w:t>
      </w:r>
      <w:r>
        <w:rPr>
          <w:vertAlign w:val="subscript"/>
        </w:rPr>
        <w:t>s</w:t>
      </w:r>
      <w:proofErr w:type="spellEnd"/>
      <w:r>
        <w:t xml:space="preserve"> in the interval formed by concatenating the last 30% of the CS-US sub-interval with the post-US sub-interval, given the prior distribution on </w:t>
      </w:r>
      <w:proofErr w:type="spellStart"/>
      <w:r>
        <w:rPr>
          <w:i/>
        </w:rPr>
        <w:t>p</w:t>
      </w:r>
      <w:r>
        <w:rPr>
          <w:vertAlign w:val="subscript"/>
        </w:rPr>
        <w:t>s</w:t>
      </w:r>
      <w:proofErr w:type="spellEnd"/>
      <w:r>
        <w:t xml:space="preserve"> in the CS-US interval and the prior distribution on </w:t>
      </w:r>
      <w:proofErr w:type="spellStart"/>
      <w:r>
        <w:rPr>
          <w:i/>
        </w:rPr>
        <w:t>p</w:t>
      </w:r>
      <w:r>
        <w:rPr>
          <w:vertAlign w:val="subscript"/>
        </w:rPr>
        <w:t>s</w:t>
      </w:r>
      <w:proofErr w:type="spellEnd"/>
      <w:r>
        <w:t xml:space="preserve"> in the post-US sub-interval. As in finding pause onsets, the finding of pause offsets biases the search toward an upward change in </w:t>
      </w:r>
      <w:proofErr w:type="spellStart"/>
      <w:r>
        <w:rPr>
          <w:i/>
        </w:rPr>
        <w:t>p</w:t>
      </w:r>
      <w:r>
        <w:rPr>
          <w:vertAlign w:val="subscript"/>
        </w:rPr>
        <w:t>s</w:t>
      </w:r>
      <w:proofErr w:type="spellEnd"/>
      <w:r>
        <w:rPr>
          <w:vertAlign w:val="subscript"/>
        </w:rPr>
        <w:t xml:space="preserve"> </w:t>
      </w:r>
      <w:r w:rsidRPr="008001A7">
        <w:t>(an increase in the firing rate at pause offset)</w:t>
      </w:r>
      <w:r>
        <w:t xml:space="preserve"> but it does not preclude finding a downward change within the sub-interval where an upward change is expected.</w:t>
      </w:r>
    </w:p>
    <w:p w14:paraId="7C59DACE" w14:textId="73D04CF7" w:rsidR="00FB4248" w:rsidRDefault="00FB4248" w:rsidP="00B85D0B">
      <w:pPr>
        <w:pStyle w:val="p2"/>
        <w:ind w:firstLine="360"/>
      </w:pPr>
      <w:r>
        <w:t xml:space="preserve">The calculation of the likelihood function for the existence and location of a change proceeds as follows: For each successive 1 ms bin, the log of the probability of the data up to and including that bin, given the pre-change beta prior, is added to log of the probability of the data, given the post-change beta prior. The sum of the logs of the pre- and post- change data probabilities is the log of the likelihood of the hypothesis that there was a change in </w:t>
      </w:r>
      <w:proofErr w:type="spellStart"/>
      <w:r>
        <w:rPr>
          <w:i/>
        </w:rPr>
        <w:t>p</w:t>
      </w:r>
      <w:r>
        <w:rPr>
          <w:vertAlign w:val="subscript"/>
        </w:rPr>
        <w:t>s</w:t>
      </w:r>
      <w:proofErr w:type="spellEnd"/>
      <w:r>
        <w:t xml:space="preserve"> at that point in the sequence</w:t>
      </w:r>
      <w:r>
        <w:rPr>
          <w:rStyle w:val="FootnoteReference"/>
        </w:rPr>
        <w:footnoteReference w:id="1"/>
      </w:r>
      <w:r>
        <w:t xml:space="preserve">. The posterior log-likelihood </w:t>
      </w:r>
      <w:r w:rsidRPr="00B35389">
        <w:rPr>
          <w:i/>
        </w:rPr>
        <w:t>function</w:t>
      </w:r>
      <w:r>
        <w:t xml:space="preserve"> is this sum for each possible change point; in other words, it is the ms-by-ms value of this sum from the start to the end of the sequence </w:t>
      </w:r>
      <w:r>
        <w:lastRenderedPageBreak/>
        <w:t xml:space="preserve">of 1ms wide bins.  The antilog of the log likelihood function is—no surprise—the likelihood function. The estimate of the temporal location of a putative change is </w:t>
      </w:r>
      <w:r w:rsidR="00023BEB">
        <w:t xml:space="preserve">the </w:t>
      </w:r>
      <w:r w:rsidRPr="001745C8">
        <w:rPr>
          <w:i/>
        </w:rPr>
        <w:t>expectation</w:t>
      </w:r>
      <w:r>
        <w:t xml:space="preserve"> of the likelihood function (NB, </w:t>
      </w:r>
      <w:r w:rsidRPr="002946AB">
        <w:rPr>
          <w:i/>
        </w:rPr>
        <w:t>not</w:t>
      </w:r>
      <w:r>
        <w:t xml:space="preserve"> its </w:t>
      </w:r>
      <w:r w:rsidRPr="002946AB">
        <w:rPr>
          <w:i/>
        </w:rPr>
        <w:t>mean</w:t>
      </w:r>
      <w:r>
        <w:t xml:space="preserve"> value). The final value of the likelihood function is the likelihood of the hypothesis that the change occurred after the end of the sequence; in other words, the likelihood of the hypothesis that there was no change within the sequence. The Bayes Factor is the ratio of the </w:t>
      </w:r>
      <w:r w:rsidRPr="002946AB">
        <w:rPr>
          <w:i/>
        </w:rPr>
        <w:t>mean</w:t>
      </w:r>
      <w:r>
        <w:t xml:space="preserve"> of the likelihood function (NB, </w:t>
      </w:r>
      <w:r>
        <w:rPr>
          <w:i/>
        </w:rPr>
        <w:t>not</w:t>
      </w:r>
      <w:r>
        <w:t xml:space="preserve"> its </w:t>
      </w:r>
      <w:r w:rsidRPr="002946AB">
        <w:rPr>
          <w:i/>
        </w:rPr>
        <w:t>expectation</w:t>
      </w:r>
      <w:r>
        <w:t>) to its final value. Thus, it is the likelihood of the hypothesis that there is a change somewhere in the sequence relative to the likelihood of the hypothesis that there is no change in the sequence. Thus, it is an odds ratio. We assume the prior odds of a change to be 1 (even odds of change versus no-change); therefore, the posterior odds in favor of or against the hypothesis that there is a change are simply the Bayes Factor.</w:t>
      </w:r>
    </w:p>
    <w:p w14:paraId="1E2C19CF" w14:textId="638A3337" w:rsidR="00FB4248" w:rsidRPr="002E40B5" w:rsidRDefault="00FB4248" w:rsidP="00B85D0B">
      <w:pPr>
        <w:pStyle w:val="p2"/>
        <w:ind w:firstLine="360"/>
      </w:pPr>
      <w:r>
        <w:t xml:space="preserve">Odds ratios (e.g., Bayes Factors) give grossly misleading emphasis to odds in favor versus odds against </w:t>
      </w:r>
      <w:proofErr w:type="gramStart"/>
      <w:r>
        <w:t>an</w:t>
      </w:r>
      <w:proofErr w:type="gramEnd"/>
      <w:r>
        <w:t xml:space="preserve"> hypothesis; therefore, it is common to report the common log of the odds ratio, which is positive when the ratio is greater than one and negative when it is less than one. The log(odds) is called the weight of the evidence. A weight of +1 corresponds to odds of 10:1 in favor </w:t>
      </w:r>
      <w:r w:rsidR="005A4455">
        <w:t xml:space="preserve">of the alternative to the null </w:t>
      </w:r>
      <w:r>
        <w:t xml:space="preserve">and a weight of –1 corresponds to odds of 10:1 </w:t>
      </w:r>
      <w:r w:rsidR="005A4455">
        <w:t>in favor of the null</w:t>
      </w:r>
      <w:r>
        <w:t>. In the present case, the hypothesis is that there is a change within the sequence</w:t>
      </w:r>
      <w:r w:rsidR="005A4455">
        <w:t>, and the null hypothesis is that there is no such change</w:t>
      </w:r>
      <w:r>
        <w:t xml:space="preserve">. </w:t>
      </w:r>
      <w:r w:rsidR="005A4455">
        <w:t>T</w:t>
      </w:r>
      <w:r>
        <w:t xml:space="preserve">he algorithm delivers the weight of the evidence for or against a change in </w:t>
      </w:r>
      <w:proofErr w:type="spellStart"/>
      <w:r>
        <w:rPr>
          <w:i/>
        </w:rPr>
        <w:t>p</w:t>
      </w:r>
      <w:r>
        <w:rPr>
          <w:vertAlign w:val="subscript"/>
        </w:rPr>
        <w:t>s</w:t>
      </w:r>
      <w:proofErr w:type="spellEnd"/>
      <w:r>
        <w:t xml:space="preserve"> within the binary sequence that spans the interval where a pause onset is expected to occur</w:t>
      </w:r>
      <w:r w:rsidR="005A4455">
        <w:t>.</w:t>
      </w:r>
      <w:r>
        <w:t xml:space="preserve"> </w:t>
      </w:r>
      <w:r w:rsidR="005A4455">
        <w:t>A</w:t>
      </w:r>
      <w:r>
        <w:t>nd</w:t>
      </w:r>
      <w:r w:rsidR="005A4455">
        <w:t xml:space="preserve">, when the data favor a change, the algorithm delivers </w:t>
      </w:r>
      <w:r>
        <w:t>an estimate of the location of that change.</w:t>
      </w:r>
    </w:p>
    <w:p w14:paraId="1CE6CF2D" w14:textId="0AA8FD35" w:rsidR="00FB4248" w:rsidRDefault="00FB4248" w:rsidP="00B85D0B">
      <w:pPr>
        <w:pStyle w:val="p2"/>
        <w:ind w:firstLine="360"/>
      </w:pPr>
      <w:r>
        <w:t>The algorithm also delivers the raw estimates of the firing rates in the pre-, during-, and post-CS-US sub-intervals. These raw estimates are simply the number of spikes within each sub-interval divided by the duration of the sub-interval. It also delivers the duration of the longest inter-spike interval between its estimates of pause onset and pause offset. We use this as a measure of the depth of the pause; the longer this interval, the deeper the pause. Lastly, it delivers the latency between its estimate of pause onset (or CS onset, whichever is</w:t>
      </w:r>
      <w:r w:rsidR="005A4455">
        <w:t xml:space="preserve"> la</w:t>
      </w:r>
      <w:r>
        <w:t>ter) and the onset of the longest inter-spike interval. We take the inverse of this latency as a measure of the abruptness of pause onset; the shorter this latency, the more abruptly the firing rate drops to its lowest level. When the latency is 0, the inverse is infinite, which is to say that the onset is a step drop to the deepest level.</w:t>
      </w:r>
    </w:p>
    <w:p w14:paraId="5DA6B4EE" w14:textId="51082AC7" w:rsidR="00FB4248" w:rsidRDefault="00FB4248" w:rsidP="00B85D0B">
      <w:pPr>
        <w:pStyle w:val="p2"/>
        <w:ind w:firstLine="360"/>
      </w:pPr>
      <w:r>
        <w:t xml:space="preserve">Although our algorithm does not put hard priors on the </w:t>
      </w:r>
      <w:r w:rsidRPr="00342442">
        <w:t>direction</w:t>
      </w:r>
      <w:r>
        <w:t xml:space="preserve"> of the changes at onsets and offsets, it does put hard priors on their locations. The data sequence within which it searches for a putative onset extends only from 1 CS-US interval prior to CS onset to 0.7*(CS-US interval)</w:t>
      </w:r>
      <w:r w:rsidR="006C7C99">
        <w:t xml:space="preserve"> after CS onset</w:t>
      </w:r>
      <w:r>
        <w:t xml:space="preserve">. This is equivalent to putting a prior on the location of the onset that is flat over the just specified interval and 0 outside it. Thus, a putative onset must always fall within this interval. The reason for allowing this interval to begin at negative time values, that is, before CS onset, will become apparent when we examine the results. Similarly, the data sequence within </w:t>
      </w:r>
      <w:r>
        <w:lastRenderedPageBreak/>
        <w:t>which the algorithm searches for an offset extends only from 0.7*(CS-US interval) to 2*(CS-US interval), so putative offsets must fall within this interval.</w:t>
      </w:r>
    </w:p>
    <w:p w14:paraId="2886110E" w14:textId="4D3A4C5E" w:rsidR="00FB4248" w:rsidRPr="00FB4248" w:rsidRDefault="00FB4248" w:rsidP="00FB4248">
      <w:pPr>
        <w:rPr>
          <w:b/>
        </w:rPr>
      </w:pPr>
      <w:r>
        <w:t xml:space="preserve">We refer to </w:t>
      </w:r>
      <w:r>
        <w:rPr>
          <w:i/>
        </w:rPr>
        <w:t>putative</w:t>
      </w:r>
      <w:r>
        <w:t xml:space="preserve"> onsets and offsets because we reject some of them in the light of the other statistics returned by the algorithm. If, for example, the raw rate of firing during the CS-US sub-interval is greater than raw firing rates during the flanking pre- and post- intervals, then we decide not to include those trials when computing the distributions of pause parameters. We may also decide not to include a trial if the weight of the evidence for a pause onset and/or a pause offset favors the hypothesis that there was no change at the putative onset and/or at the putative offset. This post-algorithmic data exclusion capability enables us to study the effects on the distributions of pause statistics of either including or excluding trials where a rise rather than a fall in firing rate was observed during the time when a pause was expected and trials where the evidence for a pause is weak or non-existent.</w:t>
      </w:r>
    </w:p>
    <w:sectPr w:rsidR="00FB4248" w:rsidRPr="00FB4248" w:rsidSect="00656BA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5F8CF" w14:textId="77777777" w:rsidR="005F33D2" w:rsidRDefault="005F33D2" w:rsidP="00BA6662">
      <w:r>
        <w:separator/>
      </w:r>
    </w:p>
  </w:endnote>
  <w:endnote w:type="continuationSeparator" w:id="0">
    <w:p w14:paraId="3313E4EF" w14:textId="77777777" w:rsidR="005F33D2" w:rsidRDefault="005F33D2" w:rsidP="00BA6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w:panose1 w:val="00000000000000000000"/>
    <w:charset w:val="4D"/>
    <w:family w:val="auto"/>
    <w:pitch w:val="variable"/>
    <w:sig w:usb0="A00002FF" w:usb1="7800205A" w:usb2="14600000" w:usb3="00000000" w:csb0="00000193"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2FCBC" w14:textId="77777777" w:rsidR="005F33D2" w:rsidRDefault="005F33D2" w:rsidP="00BA6662">
      <w:r>
        <w:separator/>
      </w:r>
    </w:p>
  </w:footnote>
  <w:footnote w:type="continuationSeparator" w:id="0">
    <w:p w14:paraId="5E237DE1" w14:textId="77777777" w:rsidR="005F33D2" w:rsidRDefault="005F33D2" w:rsidP="00BA6662">
      <w:r>
        <w:continuationSeparator/>
      </w:r>
    </w:p>
  </w:footnote>
  <w:footnote w:id="1">
    <w:p w14:paraId="1AEBAC09" w14:textId="77777777" w:rsidR="000A35B0" w:rsidRDefault="000A35B0" w:rsidP="00FB4248">
      <w:pPr>
        <w:pStyle w:val="FootnoteText"/>
      </w:pPr>
      <w:r>
        <w:rPr>
          <w:rStyle w:val="FootnoteReference"/>
        </w:rPr>
        <w:footnoteRef/>
      </w:r>
      <w:r>
        <w:t xml:space="preserve"> </w:t>
      </w:r>
      <w:r w:rsidRPr="00BA6662">
        <w:t xml:space="preserve">The </w:t>
      </w:r>
      <w:r w:rsidRPr="005A5611">
        <w:rPr>
          <w:i/>
        </w:rPr>
        <w:t>likelihood</w:t>
      </w:r>
      <w:r w:rsidRPr="00BA6662">
        <w:t xml:space="preserve"> of an hypothesis is the probability of the data given that hypothesis.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7FB58" w14:textId="77777777" w:rsidR="000A35B0" w:rsidRDefault="000A35B0"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391BC8" w14:textId="77777777" w:rsidR="000A35B0" w:rsidRDefault="000A35B0" w:rsidP="00EB1A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23C1" w14:textId="77777777" w:rsidR="000A35B0" w:rsidRDefault="000A35B0"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739378C" w14:textId="77777777" w:rsidR="000A35B0" w:rsidRDefault="000A35B0" w:rsidP="00EB1A3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2E1E"/>
    <w:multiLevelType w:val="hybridMultilevel"/>
    <w:tmpl w:val="D052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F5BB7"/>
    <w:multiLevelType w:val="hybridMultilevel"/>
    <w:tmpl w:val="8CA0477E"/>
    <w:lvl w:ilvl="0" w:tplc="1D00DE26">
      <w:start w:val="1"/>
      <w:numFmt w:val="decimal"/>
      <w:pStyle w:val="Q"/>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E64351"/>
    <w:multiLevelType w:val="hybridMultilevel"/>
    <w:tmpl w:val="94422FDC"/>
    <w:lvl w:ilvl="0" w:tplc="51082E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C53672"/>
    <w:multiLevelType w:val="hybridMultilevel"/>
    <w:tmpl w:val="E01C1F6E"/>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4" w15:restartNumberingAfterBreak="0">
    <w:nsid w:val="76D348BF"/>
    <w:multiLevelType w:val="hybridMultilevel"/>
    <w:tmpl w:val="20A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E9060A"/>
    <w:multiLevelType w:val="hybridMultilevel"/>
    <w:tmpl w:val="47F01EB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0"/>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rles Gallistel">
    <w15:presenceInfo w15:providerId="Windows Live" w15:userId="46bb54dc6bd368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1"/>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full nam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aaa999r8se0xoe2rzlvsepae0vdt0zsef2v&quot;&gt;Randy&amp;apos;s&lt;record-ids&gt;&lt;item&gt;74&lt;/item&gt;&lt;item&gt;159&lt;/item&gt;&lt;item&gt;161&lt;/item&gt;&lt;item&gt;631&lt;/item&gt;&lt;item&gt;643&lt;/item&gt;&lt;item&gt;760&lt;/item&gt;&lt;item&gt;1730&lt;/item&gt;&lt;item&gt;1745&lt;/item&gt;&lt;item&gt;1746&lt;/item&gt;&lt;item&gt;1842&lt;/item&gt;&lt;item&gt;1952&lt;/item&gt;&lt;item&gt;2998&lt;/item&gt;&lt;item&gt;3002&lt;/item&gt;&lt;item&gt;3477&lt;/item&gt;&lt;item&gt;3582&lt;/item&gt;&lt;item&gt;3962&lt;/item&gt;&lt;item&gt;4071&lt;/item&gt;&lt;item&gt;4418&lt;/item&gt;&lt;item&gt;4435&lt;/item&gt;&lt;item&gt;4517&lt;/item&gt;&lt;item&gt;4684&lt;/item&gt;&lt;item&gt;5642&lt;/item&gt;&lt;item&gt;5779&lt;/item&gt;&lt;item&gt;6610&lt;/item&gt;&lt;item&gt;6661&lt;/item&gt;&lt;item&gt;6836&lt;/item&gt;&lt;item&gt;7201&lt;/item&gt;&lt;item&gt;7594&lt;/item&gt;&lt;item&gt;7728&lt;/item&gt;&lt;item&gt;7736&lt;/item&gt;&lt;item&gt;8102&lt;/item&gt;&lt;item&gt;8621&lt;/item&gt;&lt;item&gt;9442&lt;/item&gt;&lt;item&gt;9455&lt;/item&gt;&lt;item&gt;9531&lt;/item&gt;&lt;item&gt;9857&lt;/item&gt;&lt;item&gt;9888&lt;/item&gt;&lt;item&gt;9899&lt;/item&gt;&lt;item&gt;9946&lt;/item&gt;&lt;item&gt;9956&lt;/item&gt;&lt;item&gt;9958&lt;/item&gt;&lt;item&gt;10014&lt;/item&gt;&lt;item&gt;10071&lt;/item&gt;&lt;item&gt;10081&lt;/item&gt;&lt;item&gt;10262&lt;/item&gt;&lt;item&gt;10288&lt;/item&gt;&lt;item&gt;10290&lt;/item&gt;&lt;item&gt;10434&lt;/item&gt;&lt;item&gt;10521&lt;/item&gt;&lt;item&gt;10525&lt;/item&gt;&lt;item&gt;10666&lt;/item&gt;&lt;item&gt;10672&lt;/item&gt;&lt;item&gt;10722&lt;/item&gt;&lt;item&gt;11044&lt;/item&gt;&lt;item&gt;11050&lt;/item&gt;&lt;item&gt;11051&lt;/item&gt;&lt;item&gt;11068&lt;/item&gt;&lt;item&gt;11072&lt;/item&gt;&lt;item&gt;11093&lt;/item&gt;&lt;item&gt;11131&lt;/item&gt;&lt;item&gt;11132&lt;/item&gt;&lt;item&gt;11155&lt;/item&gt;&lt;item&gt;11195&lt;/item&gt;&lt;item&gt;11223&lt;/item&gt;&lt;item&gt;11232&lt;/item&gt;&lt;item&gt;11266&lt;/item&gt;&lt;item&gt;11270&lt;/item&gt;&lt;item&gt;11428&lt;/item&gt;&lt;item&gt;11599&lt;/item&gt;&lt;item&gt;11602&lt;/item&gt;&lt;item&gt;11603&lt;/item&gt;&lt;item&gt;11643&lt;/item&gt;&lt;item&gt;11644&lt;/item&gt;&lt;item&gt;11645&lt;/item&gt;&lt;item&gt;11646&lt;/item&gt;&lt;item&gt;11647&lt;/item&gt;&lt;item&gt;11648&lt;/item&gt;&lt;item&gt;11649&lt;/item&gt;&lt;item&gt;11650&lt;/item&gt;&lt;item&gt;11744&lt;/item&gt;&lt;/record-ids&gt;&lt;/item&gt;&lt;/Libraries&gt;"/>
  </w:docVars>
  <w:rsids>
    <w:rsidRoot w:val="00656BA6"/>
    <w:rsid w:val="0000572D"/>
    <w:rsid w:val="00006019"/>
    <w:rsid w:val="000126B5"/>
    <w:rsid w:val="00015310"/>
    <w:rsid w:val="00016029"/>
    <w:rsid w:val="0001781C"/>
    <w:rsid w:val="00023BEB"/>
    <w:rsid w:val="0003076C"/>
    <w:rsid w:val="00034B1D"/>
    <w:rsid w:val="00043903"/>
    <w:rsid w:val="00044D77"/>
    <w:rsid w:val="00045D3C"/>
    <w:rsid w:val="00046C91"/>
    <w:rsid w:val="00050095"/>
    <w:rsid w:val="000519B7"/>
    <w:rsid w:val="00052874"/>
    <w:rsid w:val="00054AC6"/>
    <w:rsid w:val="00055C69"/>
    <w:rsid w:val="000678BD"/>
    <w:rsid w:val="0007369F"/>
    <w:rsid w:val="000761B3"/>
    <w:rsid w:val="00076E09"/>
    <w:rsid w:val="00077A65"/>
    <w:rsid w:val="00081FFF"/>
    <w:rsid w:val="00084826"/>
    <w:rsid w:val="000908E6"/>
    <w:rsid w:val="00092229"/>
    <w:rsid w:val="00092DAB"/>
    <w:rsid w:val="000A076D"/>
    <w:rsid w:val="000A15CC"/>
    <w:rsid w:val="000A35B0"/>
    <w:rsid w:val="000A3627"/>
    <w:rsid w:val="000B1CEB"/>
    <w:rsid w:val="000B2DA5"/>
    <w:rsid w:val="000B435B"/>
    <w:rsid w:val="000B4A22"/>
    <w:rsid w:val="000B56C3"/>
    <w:rsid w:val="000C5B5E"/>
    <w:rsid w:val="000C6FA6"/>
    <w:rsid w:val="000D3837"/>
    <w:rsid w:val="000D5C83"/>
    <w:rsid w:val="000E6C26"/>
    <w:rsid w:val="000F2424"/>
    <w:rsid w:val="000F430B"/>
    <w:rsid w:val="000F5297"/>
    <w:rsid w:val="000F64FD"/>
    <w:rsid w:val="000F67AE"/>
    <w:rsid w:val="001017BF"/>
    <w:rsid w:val="00102D7B"/>
    <w:rsid w:val="001075D6"/>
    <w:rsid w:val="0011417F"/>
    <w:rsid w:val="001154AD"/>
    <w:rsid w:val="001226DF"/>
    <w:rsid w:val="0012402B"/>
    <w:rsid w:val="0012608C"/>
    <w:rsid w:val="00130503"/>
    <w:rsid w:val="001331FE"/>
    <w:rsid w:val="0014046E"/>
    <w:rsid w:val="0014048F"/>
    <w:rsid w:val="001528D1"/>
    <w:rsid w:val="00154A0B"/>
    <w:rsid w:val="00155DEB"/>
    <w:rsid w:val="0016119F"/>
    <w:rsid w:val="001621BC"/>
    <w:rsid w:val="00162E41"/>
    <w:rsid w:val="00165831"/>
    <w:rsid w:val="00166274"/>
    <w:rsid w:val="001707AD"/>
    <w:rsid w:val="00173B66"/>
    <w:rsid w:val="001745C8"/>
    <w:rsid w:val="00175FB9"/>
    <w:rsid w:val="00186927"/>
    <w:rsid w:val="00186929"/>
    <w:rsid w:val="001922EB"/>
    <w:rsid w:val="001A09FB"/>
    <w:rsid w:val="001A1457"/>
    <w:rsid w:val="001A6487"/>
    <w:rsid w:val="001B0A8C"/>
    <w:rsid w:val="001B3ED1"/>
    <w:rsid w:val="001C1D5A"/>
    <w:rsid w:val="001D41DD"/>
    <w:rsid w:val="001D7EBB"/>
    <w:rsid w:val="001E4321"/>
    <w:rsid w:val="001E6963"/>
    <w:rsid w:val="001F7528"/>
    <w:rsid w:val="002021AF"/>
    <w:rsid w:val="00212F18"/>
    <w:rsid w:val="00213027"/>
    <w:rsid w:val="00213861"/>
    <w:rsid w:val="00214A43"/>
    <w:rsid w:val="002236BB"/>
    <w:rsid w:val="002239C9"/>
    <w:rsid w:val="002247A9"/>
    <w:rsid w:val="00225FB7"/>
    <w:rsid w:val="002331E3"/>
    <w:rsid w:val="00233926"/>
    <w:rsid w:val="00233DD7"/>
    <w:rsid w:val="00234212"/>
    <w:rsid w:val="0023456C"/>
    <w:rsid w:val="00241A86"/>
    <w:rsid w:val="00242338"/>
    <w:rsid w:val="00253131"/>
    <w:rsid w:val="00257700"/>
    <w:rsid w:val="00257797"/>
    <w:rsid w:val="002615D2"/>
    <w:rsid w:val="0026705D"/>
    <w:rsid w:val="002720A9"/>
    <w:rsid w:val="00274634"/>
    <w:rsid w:val="00275196"/>
    <w:rsid w:val="002841DB"/>
    <w:rsid w:val="0028750D"/>
    <w:rsid w:val="002943D8"/>
    <w:rsid w:val="002946AB"/>
    <w:rsid w:val="00295906"/>
    <w:rsid w:val="00296D34"/>
    <w:rsid w:val="002A05A7"/>
    <w:rsid w:val="002A380D"/>
    <w:rsid w:val="002A6B4B"/>
    <w:rsid w:val="002B1F15"/>
    <w:rsid w:val="002B560A"/>
    <w:rsid w:val="002B6049"/>
    <w:rsid w:val="002B6F52"/>
    <w:rsid w:val="002C2301"/>
    <w:rsid w:val="002C67F7"/>
    <w:rsid w:val="002C75AF"/>
    <w:rsid w:val="002C789F"/>
    <w:rsid w:val="002D015C"/>
    <w:rsid w:val="002D4B63"/>
    <w:rsid w:val="002E40B5"/>
    <w:rsid w:val="002E4B57"/>
    <w:rsid w:val="002E6D84"/>
    <w:rsid w:val="002F1AFA"/>
    <w:rsid w:val="002F2B83"/>
    <w:rsid w:val="002F35C5"/>
    <w:rsid w:val="002F61F9"/>
    <w:rsid w:val="00305D6E"/>
    <w:rsid w:val="0031048E"/>
    <w:rsid w:val="00314096"/>
    <w:rsid w:val="003263D2"/>
    <w:rsid w:val="003275DC"/>
    <w:rsid w:val="003313EE"/>
    <w:rsid w:val="003340C1"/>
    <w:rsid w:val="003343D2"/>
    <w:rsid w:val="0033620F"/>
    <w:rsid w:val="00341C79"/>
    <w:rsid w:val="00342442"/>
    <w:rsid w:val="0034325E"/>
    <w:rsid w:val="00345315"/>
    <w:rsid w:val="0034588C"/>
    <w:rsid w:val="0035118B"/>
    <w:rsid w:val="00353FB0"/>
    <w:rsid w:val="00354336"/>
    <w:rsid w:val="003553C0"/>
    <w:rsid w:val="00356CC2"/>
    <w:rsid w:val="0036452A"/>
    <w:rsid w:val="00365737"/>
    <w:rsid w:val="0036704D"/>
    <w:rsid w:val="00367867"/>
    <w:rsid w:val="00367E5F"/>
    <w:rsid w:val="00371158"/>
    <w:rsid w:val="003712CE"/>
    <w:rsid w:val="0037772B"/>
    <w:rsid w:val="00381FF8"/>
    <w:rsid w:val="0038265A"/>
    <w:rsid w:val="00392BB8"/>
    <w:rsid w:val="00393BDF"/>
    <w:rsid w:val="00394970"/>
    <w:rsid w:val="003B0418"/>
    <w:rsid w:val="003B53F0"/>
    <w:rsid w:val="003B722D"/>
    <w:rsid w:val="003B7C3D"/>
    <w:rsid w:val="003B7E56"/>
    <w:rsid w:val="003C0CCE"/>
    <w:rsid w:val="003C1CBE"/>
    <w:rsid w:val="003C38C6"/>
    <w:rsid w:val="003C38DF"/>
    <w:rsid w:val="003D1AE1"/>
    <w:rsid w:val="003D56CA"/>
    <w:rsid w:val="003D6CDA"/>
    <w:rsid w:val="003E08C4"/>
    <w:rsid w:val="003F36C0"/>
    <w:rsid w:val="0040267E"/>
    <w:rsid w:val="00411A4C"/>
    <w:rsid w:val="00417769"/>
    <w:rsid w:val="00423CBF"/>
    <w:rsid w:val="004241BD"/>
    <w:rsid w:val="004269D7"/>
    <w:rsid w:val="00430EC2"/>
    <w:rsid w:val="004364F2"/>
    <w:rsid w:val="00437039"/>
    <w:rsid w:val="00437582"/>
    <w:rsid w:val="00437A18"/>
    <w:rsid w:val="0044017D"/>
    <w:rsid w:val="004412BE"/>
    <w:rsid w:val="00443E4F"/>
    <w:rsid w:val="00447564"/>
    <w:rsid w:val="00450D17"/>
    <w:rsid w:val="00466D4E"/>
    <w:rsid w:val="0047294A"/>
    <w:rsid w:val="0047409D"/>
    <w:rsid w:val="004766BE"/>
    <w:rsid w:val="0047750E"/>
    <w:rsid w:val="00484BCC"/>
    <w:rsid w:val="00484E21"/>
    <w:rsid w:val="00485423"/>
    <w:rsid w:val="00485AA3"/>
    <w:rsid w:val="004908C9"/>
    <w:rsid w:val="004920BA"/>
    <w:rsid w:val="004968A0"/>
    <w:rsid w:val="004A2F3F"/>
    <w:rsid w:val="004A57D6"/>
    <w:rsid w:val="004B00F8"/>
    <w:rsid w:val="004B0699"/>
    <w:rsid w:val="004B0EA3"/>
    <w:rsid w:val="004B2F21"/>
    <w:rsid w:val="004B3563"/>
    <w:rsid w:val="004B6A1B"/>
    <w:rsid w:val="004C0D94"/>
    <w:rsid w:val="004C59F1"/>
    <w:rsid w:val="004C7F4B"/>
    <w:rsid w:val="004D4EBD"/>
    <w:rsid w:val="004D6E2A"/>
    <w:rsid w:val="004E34DD"/>
    <w:rsid w:val="004E779D"/>
    <w:rsid w:val="004F01A8"/>
    <w:rsid w:val="004F2A87"/>
    <w:rsid w:val="005047D8"/>
    <w:rsid w:val="005060BA"/>
    <w:rsid w:val="00512D96"/>
    <w:rsid w:val="00514E1B"/>
    <w:rsid w:val="00515D6F"/>
    <w:rsid w:val="00516A34"/>
    <w:rsid w:val="00521E65"/>
    <w:rsid w:val="00522B9F"/>
    <w:rsid w:val="005300F0"/>
    <w:rsid w:val="00530135"/>
    <w:rsid w:val="00530EF7"/>
    <w:rsid w:val="0053219F"/>
    <w:rsid w:val="005332F8"/>
    <w:rsid w:val="005343B7"/>
    <w:rsid w:val="00534616"/>
    <w:rsid w:val="00534A35"/>
    <w:rsid w:val="00536A12"/>
    <w:rsid w:val="00545F0C"/>
    <w:rsid w:val="005564EE"/>
    <w:rsid w:val="00562925"/>
    <w:rsid w:val="00567CBB"/>
    <w:rsid w:val="00574C91"/>
    <w:rsid w:val="00582B26"/>
    <w:rsid w:val="00583AE0"/>
    <w:rsid w:val="00585A69"/>
    <w:rsid w:val="00590A52"/>
    <w:rsid w:val="00590CEF"/>
    <w:rsid w:val="00592FA0"/>
    <w:rsid w:val="005936CB"/>
    <w:rsid w:val="00594D79"/>
    <w:rsid w:val="005A4113"/>
    <w:rsid w:val="005A4455"/>
    <w:rsid w:val="005A4D44"/>
    <w:rsid w:val="005A5611"/>
    <w:rsid w:val="005B2F12"/>
    <w:rsid w:val="005B4317"/>
    <w:rsid w:val="005B6C3E"/>
    <w:rsid w:val="005B7BF1"/>
    <w:rsid w:val="005C2A58"/>
    <w:rsid w:val="005C6200"/>
    <w:rsid w:val="005C71D3"/>
    <w:rsid w:val="005D2DAB"/>
    <w:rsid w:val="005D3B23"/>
    <w:rsid w:val="005D67C3"/>
    <w:rsid w:val="005D7F9F"/>
    <w:rsid w:val="005E4339"/>
    <w:rsid w:val="005F33D2"/>
    <w:rsid w:val="005F62DF"/>
    <w:rsid w:val="005F6D28"/>
    <w:rsid w:val="006044DC"/>
    <w:rsid w:val="006118A6"/>
    <w:rsid w:val="00611AC1"/>
    <w:rsid w:val="00613606"/>
    <w:rsid w:val="0061510E"/>
    <w:rsid w:val="00615D84"/>
    <w:rsid w:val="00617CD8"/>
    <w:rsid w:val="00617D42"/>
    <w:rsid w:val="0062267A"/>
    <w:rsid w:val="00625984"/>
    <w:rsid w:val="0062693B"/>
    <w:rsid w:val="0063163C"/>
    <w:rsid w:val="00631A2E"/>
    <w:rsid w:val="006322D0"/>
    <w:rsid w:val="0063503F"/>
    <w:rsid w:val="00641453"/>
    <w:rsid w:val="00647174"/>
    <w:rsid w:val="00656BA6"/>
    <w:rsid w:val="00657F3E"/>
    <w:rsid w:val="006639BE"/>
    <w:rsid w:val="00664BF6"/>
    <w:rsid w:val="006676ED"/>
    <w:rsid w:val="00670F88"/>
    <w:rsid w:val="00671C54"/>
    <w:rsid w:val="00672449"/>
    <w:rsid w:val="0068114F"/>
    <w:rsid w:val="00684C78"/>
    <w:rsid w:val="00684FC0"/>
    <w:rsid w:val="006A3B82"/>
    <w:rsid w:val="006A3C06"/>
    <w:rsid w:val="006A5DFE"/>
    <w:rsid w:val="006B15E6"/>
    <w:rsid w:val="006B54B5"/>
    <w:rsid w:val="006C4442"/>
    <w:rsid w:val="006C6878"/>
    <w:rsid w:val="006C7C99"/>
    <w:rsid w:val="006D168C"/>
    <w:rsid w:val="006D1C32"/>
    <w:rsid w:val="006E0675"/>
    <w:rsid w:val="006F34E7"/>
    <w:rsid w:val="00705EF4"/>
    <w:rsid w:val="00715C28"/>
    <w:rsid w:val="00722D51"/>
    <w:rsid w:val="0072744E"/>
    <w:rsid w:val="007328E9"/>
    <w:rsid w:val="007330C9"/>
    <w:rsid w:val="007343CE"/>
    <w:rsid w:val="00735063"/>
    <w:rsid w:val="00740DB2"/>
    <w:rsid w:val="00741942"/>
    <w:rsid w:val="0074498F"/>
    <w:rsid w:val="0074770A"/>
    <w:rsid w:val="00755FC3"/>
    <w:rsid w:val="00760D5A"/>
    <w:rsid w:val="00762E85"/>
    <w:rsid w:val="00764CD6"/>
    <w:rsid w:val="00770CC8"/>
    <w:rsid w:val="0077157A"/>
    <w:rsid w:val="007845A1"/>
    <w:rsid w:val="007864BC"/>
    <w:rsid w:val="0078732E"/>
    <w:rsid w:val="0078753F"/>
    <w:rsid w:val="007A09B0"/>
    <w:rsid w:val="007A0F7B"/>
    <w:rsid w:val="007A2946"/>
    <w:rsid w:val="007B44A4"/>
    <w:rsid w:val="007B7F22"/>
    <w:rsid w:val="007C27A0"/>
    <w:rsid w:val="007C454D"/>
    <w:rsid w:val="007D1954"/>
    <w:rsid w:val="007D548D"/>
    <w:rsid w:val="007D63BB"/>
    <w:rsid w:val="007D7434"/>
    <w:rsid w:val="007D7786"/>
    <w:rsid w:val="007D7ED9"/>
    <w:rsid w:val="007E2291"/>
    <w:rsid w:val="007E4C4C"/>
    <w:rsid w:val="007E5640"/>
    <w:rsid w:val="007E6219"/>
    <w:rsid w:val="007F404B"/>
    <w:rsid w:val="007F4992"/>
    <w:rsid w:val="007F6182"/>
    <w:rsid w:val="007F6BD4"/>
    <w:rsid w:val="008001A7"/>
    <w:rsid w:val="00800659"/>
    <w:rsid w:val="00813144"/>
    <w:rsid w:val="00815DF3"/>
    <w:rsid w:val="00823FC9"/>
    <w:rsid w:val="00824C5D"/>
    <w:rsid w:val="008268CB"/>
    <w:rsid w:val="00834DF3"/>
    <w:rsid w:val="008365A8"/>
    <w:rsid w:val="00836856"/>
    <w:rsid w:val="0083722B"/>
    <w:rsid w:val="00844389"/>
    <w:rsid w:val="00844BDD"/>
    <w:rsid w:val="008461A9"/>
    <w:rsid w:val="008466DD"/>
    <w:rsid w:val="0085136C"/>
    <w:rsid w:val="008534CF"/>
    <w:rsid w:val="008617CC"/>
    <w:rsid w:val="00862A57"/>
    <w:rsid w:val="00864D1C"/>
    <w:rsid w:val="0086624B"/>
    <w:rsid w:val="008709A8"/>
    <w:rsid w:val="00870BE9"/>
    <w:rsid w:val="008767C1"/>
    <w:rsid w:val="00890B37"/>
    <w:rsid w:val="008933C0"/>
    <w:rsid w:val="00894EC1"/>
    <w:rsid w:val="008A5255"/>
    <w:rsid w:val="008A5A96"/>
    <w:rsid w:val="008A5EA8"/>
    <w:rsid w:val="008B01C4"/>
    <w:rsid w:val="008B06EF"/>
    <w:rsid w:val="008B1301"/>
    <w:rsid w:val="008B5C94"/>
    <w:rsid w:val="008B72BB"/>
    <w:rsid w:val="008C1C65"/>
    <w:rsid w:val="008E266E"/>
    <w:rsid w:val="008E2A52"/>
    <w:rsid w:val="00900C0D"/>
    <w:rsid w:val="00903C82"/>
    <w:rsid w:val="00904950"/>
    <w:rsid w:val="00910EC2"/>
    <w:rsid w:val="009116DB"/>
    <w:rsid w:val="009149A3"/>
    <w:rsid w:val="00916CBB"/>
    <w:rsid w:val="009171DE"/>
    <w:rsid w:val="00922C2B"/>
    <w:rsid w:val="00923DA9"/>
    <w:rsid w:val="00924CE3"/>
    <w:rsid w:val="00924E93"/>
    <w:rsid w:val="00926597"/>
    <w:rsid w:val="00927CF4"/>
    <w:rsid w:val="00930DFC"/>
    <w:rsid w:val="00935B39"/>
    <w:rsid w:val="00941B16"/>
    <w:rsid w:val="009424A6"/>
    <w:rsid w:val="009529BD"/>
    <w:rsid w:val="00960BD6"/>
    <w:rsid w:val="00970709"/>
    <w:rsid w:val="00970728"/>
    <w:rsid w:val="00971291"/>
    <w:rsid w:val="0097640A"/>
    <w:rsid w:val="00976AA6"/>
    <w:rsid w:val="00980532"/>
    <w:rsid w:val="00984468"/>
    <w:rsid w:val="00984BF9"/>
    <w:rsid w:val="009855D9"/>
    <w:rsid w:val="0098629F"/>
    <w:rsid w:val="00991C24"/>
    <w:rsid w:val="009929C0"/>
    <w:rsid w:val="009946DE"/>
    <w:rsid w:val="009A2F0F"/>
    <w:rsid w:val="009A4408"/>
    <w:rsid w:val="009B1CEC"/>
    <w:rsid w:val="009B6D3C"/>
    <w:rsid w:val="009B79C2"/>
    <w:rsid w:val="009C53D5"/>
    <w:rsid w:val="009C5489"/>
    <w:rsid w:val="009C66AB"/>
    <w:rsid w:val="009D0BEF"/>
    <w:rsid w:val="009D31CB"/>
    <w:rsid w:val="009D4CC8"/>
    <w:rsid w:val="009E230D"/>
    <w:rsid w:val="009E4D5F"/>
    <w:rsid w:val="009E6FF2"/>
    <w:rsid w:val="009F20FB"/>
    <w:rsid w:val="009F29DB"/>
    <w:rsid w:val="00A05F9A"/>
    <w:rsid w:val="00A06884"/>
    <w:rsid w:val="00A1611C"/>
    <w:rsid w:val="00A16B54"/>
    <w:rsid w:val="00A21C15"/>
    <w:rsid w:val="00A25A83"/>
    <w:rsid w:val="00A323B6"/>
    <w:rsid w:val="00A35220"/>
    <w:rsid w:val="00A40B1C"/>
    <w:rsid w:val="00A448CB"/>
    <w:rsid w:val="00A515F9"/>
    <w:rsid w:val="00A523F2"/>
    <w:rsid w:val="00A61549"/>
    <w:rsid w:val="00A64F15"/>
    <w:rsid w:val="00A6723D"/>
    <w:rsid w:val="00A672F3"/>
    <w:rsid w:val="00A71C7F"/>
    <w:rsid w:val="00A7388B"/>
    <w:rsid w:val="00A7439B"/>
    <w:rsid w:val="00A744B7"/>
    <w:rsid w:val="00A77035"/>
    <w:rsid w:val="00A83E37"/>
    <w:rsid w:val="00A84425"/>
    <w:rsid w:val="00A972BF"/>
    <w:rsid w:val="00AA2825"/>
    <w:rsid w:val="00AA43C5"/>
    <w:rsid w:val="00AB2C65"/>
    <w:rsid w:val="00AB61BF"/>
    <w:rsid w:val="00AB73DE"/>
    <w:rsid w:val="00AC259B"/>
    <w:rsid w:val="00AC55FC"/>
    <w:rsid w:val="00AD2974"/>
    <w:rsid w:val="00AD53BE"/>
    <w:rsid w:val="00AE0BF2"/>
    <w:rsid w:val="00AE39E2"/>
    <w:rsid w:val="00AE537C"/>
    <w:rsid w:val="00AE76C8"/>
    <w:rsid w:val="00AF29D0"/>
    <w:rsid w:val="00AF448B"/>
    <w:rsid w:val="00AF7415"/>
    <w:rsid w:val="00B048DB"/>
    <w:rsid w:val="00B05729"/>
    <w:rsid w:val="00B22490"/>
    <w:rsid w:val="00B2526B"/>
    <w:rsid w:val="00B2626E"/>
    <w:rsid w:val="00B35389"/>
    <w:rsid w:val="00B35E23"/>
    <w:rsid w:val="00B36E0C"/>
    <w:rsid w:val="00B40332"/>
    <w:rsid w:val="00B40679"/>
    <w:rsid w:val="00B42661"/>
    <w:rsid w:val="00B445DE"/>
    <w:rsid w:val="00B52B16"/>
    <w:rsid w:val="00B53871"/>
    <w:rsid w:val="00B53E15"/>
    <w:rsid w:val="00B558D3"/>
    <w:rsid w:val="00B576E7"/>
    <w:rsid w:val="00B62A0B"/>
    <w:rsid w:val="00B64681"/>
    <w:rsid w:val="00B71209"/>
    <w:rsid w:val="00B733FF"/>
    <w:rsid w:val="00B80AB4"/>
    <w:rsid w:val="00B83BA8"/>
    <w:rsid w:val="00B85D0B"/>
    <w:rsid w:val="00B8687A"/>
    <w:rsid w:val="00B86BAB"/>
    <w:rsid w:val="00B94D8C"/>
    <w:rsid w:val="00BA1B1B"/>
    <w:rsid w:val="00BA1C02"/>
    <w:rsid w:val="00BA6662"/>
    <w:rsid w:val="00BA6688"/>
    <w:rsid w:val="00BA6EF3"/>
    <w:rsid w:val="00BB3832"/>
    <w:rsid w:val="00BB49D6"/>
    <w:rsid w:val="00BC1F7C"/>
    <w:rsid w:val="00BC3588"/>
    <w:rsid w:val="00BC4142"/>
    <w:rsid w:val="00BC5ED8"/>
    <w:rsid w:val="00BD1C2C"/>
    <w:rsid w:val="00BD2D76"/>
    <w:rsid w:val="00BD6F60"/>
    <w:rsid w:val="00BD76A9"/>
    <w:rsid w:val="00BE2F88"/>
    <w:rsid w:val="00BF0963"/>
    <w:rsid w:val="00BF3AC5"/>
    <w:rsid w:val="00BF3D31"/>
    <w:rsid w:val="00C04B52"/>
    <w:rsid w:val="00C11D6D"/>
    <w:rsid w:val="00C16D23"/>
    <w:rsid w:val="00C16D29"/>
    <w:rsid w:val="00C20BEF"/>
    <w:rsid w:val="00C21908"/>
    <w:rsid w:val="00C223F0"/>
    <w:rsid w:val="00C23895"/>
    <w:rsid w:val="00C2439B"/>
    <w:rsid w:val="00C30128"/>
    <w:rsid w:val="00C447FE"/>
    <w:rsid w:val="00C45B97"/>
    <w:rsid w:val="00C52F32"/>
    <w:rsid w:val="00C573CD"/>
    <w:rsid w:val="00C64514"/>
    <w:rsid w:val="00C65098"/>
    <w:rsid w:val="00C67EBB"/>
    <w:rsid w:val="00C718BE"/>
    <w:rsid w:val="00C726DC"/>
    <w:rsid w:val="00C74974"/>
    <w:rsid w:val="00C92224"/>
    <w:rsid w:val="00C97415"/>
    <w:rsid w:val="00CA5822"/>
    <w:rsid w:val="00CB1A7F"/>
    <w:rsid w:val="00CB5EDC"/>
    <w:rsid w:val="00CC1E52"/>
    <w:rsid w:val="00CC4D53"/>
    <w:rsid w:val="00CD64B7"/>
    <w:rsid w:val="00CE3882"/>
    <w:rsid w:val="00CF2B41"/>
    <w:rsid w:val="00CF2F59"/>
    <w:rsid w:val="00CF680D"/>
    <w:rsid w:val="00D05809"/>
    <w:rsid w:val="00D10960"/>
    <w:rsid w:val="00D13AEA"/>
    <w:rsid w:val="00D2082C"/>
    <w:rsid w:val="00D2217C"/>
    <w:rsid w:val="00D25E7B"/>
    <w:rsid w:val="00D32197"/>
    <w:rsid w:val="00D324C4"/>
    <w:rsid w:val="00D53C10"/>
    <w:rsid w:val="00D601F6"/>
    <w:rsid w:val="00D605F1"/>
    <w:rsid w:val="00D62FAA"/>
    <w:rsid w:val="00D63799"/>
    <w:rsid w:val="00D64234"/>
    <w:rsid w:val="00D66B57"/>
    <w:rsid w:val="00D67A03"/>
    <w:rsid w:val="00D70DF7"/>
    <w:rsid w:val="00D73CA2"/>
    <w:rsid w:val="00D8442A"/>
    <w:rsid w:val="00D91185"/>
    <w:rsid w:val="00D94CF9"/>
    <w:rsid w:val="00D96513"/>
    <w:rsid w:val="00D9690E"/>
    <w:rsid w:val="00DA65F2"/>
    <w:rsid w:val="00DB5B18"/>
    <w:rsid w:val="00DC4935"/>
    <w:rsid w:val="00DC78AE"/>
    <w:rsid w:val="00DC7C14"/>
    <w:rsid w:val="00DD3E9E"/>
    <w:rsid w:val="00DD76E5"/>
    <w:rsid w:val="00DE7546"/>
    <w:rsid w:val="00DF3A1F"/>
    <w:rsid w:val="00DF3BC8"/>
    <w:rsid w:val="00DF47E1"/>
    <w:rsid w:val="00E01620"/>
    <w:rsid w:val="00E042FE"/>
    <w:rsid w:val="00E04D53"/>
    <w:rsid w:val="00E1559A"/>
    <w:rsid w:val="00E17C55"/>
    <w:rsid w:val="00E2126E"/>
    <w:rsid w:val="00E21709"/>
    <w:rsid w:val="00E24FEA"/>
    <w:rsid w:val="00E25BC4"/>
    <w:rsid w:val="00E30E9C"/>
    <w:rsid w:val="00E31DCF"/>
    <w:rsid w:val="00E34C13"/>
    <w:rsid w:val="00E35E6B"/>
    <w:rsid w:val="00E4216F"/>
    <w:rsid w:val="00E43F93"/>
    <w:rsid w:val="00E53018"/>
    <w:rsid w:val="00E5683E"/>
    <w:rsid w:val="00E65105"/>
    <w:rsid w:val="00E66887"/>
    <w:rsid w:val="00E74BD0"/>
    <w:rsid w:val="00E76000"/>
    <w:rsid w:val="00E76111"/>
    <w:rsid w:val="00E83121"/>
    <w:rsid w:val="00E85AF1"/>
    <w:rsid w:val="00E903AE"/>
    <w:rsid w:val="00E90F7D"/>
    <w:rsid w:val="00E96EF5"/>
    <w:rsid w:val="00EA50ED"/>
    <w:rsid w:val="00EA54E2"/>
    <w:rsid w:val="00EA5B97"/>
    <w:rsid w:val="00EA7406"/>
    <w:rsid w:val="00EA7DF2"/>
    <w:rsid w:val="00EB005B"/>
    <w:rsid w:val="00EB1A3A"/>
    <w:rsid w:val="00EB22DB"/>
    <w:rsid w:val="00EB25B2"/>
    <w:rsid w:val="00EB2C5C"/>
    <w:rsid w:val="00EB37B9"/>
    <w:rsid w:val="00EB4962"/>
    <w:rsid w:val="00EC5B70"/>
    <w:rsid w:val="00ED1780"/>
    <w:rsid w:val="00ED1D2C"/>
    <w:rsid w:val="00ED201C"/>
    <w:rsid w:val="00ED2BD5"/>
    <w:rsid w:val="00ED6CAC"/>
    <w:rsid w:val="00EE1E88"/>
    <w:rsid w:val="00EE2306"/>
    <w:rsid w:val="00EE274C"/>
    <w:rsid w:val="00EE34A3"/>
    <w:rsid w:val="00EF1386"/>
    <w:rsid w:val="00EF3119"/>
    <w:rsid w:val="00EF402B"/>
    <w:rsid w:val="00EF4CBC"/>
    <w:rsid w:val="00F043D8"/>
    <w:rsid w:val="00F11FA6"/>
    <w:rsid w:val="00F17955"/>
    <w:rsid w:val="00F203D8"/>
    <w:rsid w:val="00F22868"/>
    <w:rsid w:val="00F26B11"/>
    <w:rsid w:val="00F27E7A"/>
    <w:rsid w:val="00F3236E"/>
    <w:rsid w:val="00F32A5C"/>
    <w:rsid w:val="00F37A92"/>
    <w:rsid w:val="00F4138D"/>
    <w:rsid w:val="00F51E1F"/>
    <w:rsid w:val="00F561CE"/>
    <w:rsid w:val="00F57067"/>
    <w:rsid w:val="00F744C0"/>
    <w:rsid w:val="00F854B7"/>
    <w:rsid w:val="00F92B67"/>
    <w:rsid w:val="00F93D3A"/>
    <w:rsid w:val="00F94468"/>
    <w:rsid w:val="00F949AC"/>
    <w:rsid w:val="00F9566C"/>
    <w:rsid w:val="00F9649B"/>
    <w:rsid w:val="00F97526"/>
    <w:rsid w:val="00F97F5B"/>
    <w:rsid w:val="00FA09EA"/>
    <w:rsid w:val="00FA64D1"/>
    <w:rsid w:val="00FB0032"/>
    <w:rsid w:val="00FB333E"/>
    <w:rsid w:val="00FB4248"/>
    <w:rsid w:val="00FB596E"/>
    <w:rsid w:val="00FB6AD4"/>
    <w:rsid w:val="00FB72EC"/>
    <w:rsid w:val="00FC1815"/>
    <w:rsid w:val="00FC422C"/>
    <w:rsid w:val="00FC4580"/>
    <w:rsid w:val="00FD7F95"/>
    <w:rsid w:val="00FE3159"/>
    <w:rsid w:val="00FE6622"/>
    <w:rsid w:val="00FE6B89"/>
    <w:rsid w:val="00FE7D7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C9944C"/>
  <w15:docId w15:val="{BA1B9576-2744-1140-8749-29831315C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B82"/>
  </w:style>
  <w:style w:type="paragraph" w:styleId="Heading1">
    <w:name w:val="heading 1"/>
    <w:basedOn w:val="Normal"/>
    <w:next w:val="Normal"/>
    <w:link w:val="Heading1Char"/>
    <w:uiPriority w:val="9"/>
    <w:qFormat/>
    <w:rsid w:val="00BA66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autoRedefine/>
    <w:qFormat/>
    <w:rsid w:val="0037772B"/>
    <w:pPr>
      <w:tabs>
        <w:tab w:val="left" w:pos="2520"/>
      </w:tabs>
      <w:spacing w:before="240"/>
      <w:ind w:firstLine="720"/>
    </w:pPr>
  </w:style>
  <w:style w:type="paragraph" w:customStyle="1" w:styleId="p1">
    <w:name w:val="p1"/>
    <w:basedOn w:val="NormalIndent"/>
    <w:next w:val="p2"/>
    <w:rsid w:val="0037772B"/>
    <w:pPr>
      <w:spacing w:before="240" w:after="120"/>
      <w:ind w:left="0"/>
    </w:pPr>
    <w:rPr>
      <w:rFonts w:ascii="Palatino" w:eastAsia="Times" w:hAnsi="Palatino" w:cs="Times New Roman"/>
    </w:rPr>
  </w:style>
  <w:style w:type="paragraph" w:customStyle="1" w:styleId="L3">
    <w:name w:val="L3"/>
    <w:basedOn w:val="Normal"/>
    <w:autoRedefine/>
    <w:qFormat/>
    <w:rsid w:val="005B4317"/>
    <w:pPr>
      <w:ind w:left="720"/>
    </w:pPr>
  </w:style>
  <w:style w:type="paragraph" w:customStyle="1" w:styleId="L2">
    <w:name w:val="L2"/>
    <w:basedOn w:val="Normal"/>
    <w:next w:val="L3"/>
    <w:autoRedefine/>
    <w:qFormat/>
    <w:rsid w:val="005B4317"/>
    <w:pPr>
      <w:spacing w:before="120"/>
      <w:ind w:left="547" w:hanging="187"/>
    </w:pPr>
  </w:style>
  <w:style w:type="paragraph" w:customStyle="1" w:styleId="Q">
    <w:name w:val="Q"/>
    <w:basedOn w:val="ListParagraph"/>
    <w:autoRedefine/>
    <w:qFormat/>
    <w:rsid w:val="00516A34"/>
    <w:pPr>
      <w:numPr>
        <w:numId w:val="1"/>
      </w:numPr>
      <w:spacing w:before="120"/>
    </w:pPr>
  </w:style>
  <w:style w:type="paragraph" w:styleId="ListParagraph">
    <w:name w:val="List Paragraph"/>
    <w:basedOn w:val="Normal"/>
    <w:uiPriority w:val="34"/>
    <w:qFormat/>
    <w:rsid w:val="00516A34"/>
    <w:pPr>
      <w:ind w:left="720"/>
      <w:contextualSpacing/>
    </w:pPr>
  </w:style>
  <w:style w:type="paragraph" w:styleId="NormalIndent">
    <w:name w:val="Normal Indent"/>
    <w:basedOn w:val="Normal"/>
    <w:uiPriority w:val="99"/>
    <w:semiHidden/>
    <w:unhideWhenUsed/>
    <w:rsid w:val="00C64514"/>
    <w:pPr>
      <w:ind w:left="720"/>
    </w:pPr>
  </w:style>
  <w:style w:type="paragraph" w:customStyle="1" w:styleId="EndNoteBibliographyTitle">
    <w:name w:val="EndNote Bibliography Title"/>
    <w:basedOn w:val="Normal"/>
    <w:rsid w:val="0063503F"/>
    <w:pPr>
      <w:jc w:val="center"/>
    </w:pPr>
    <w:rPr>
      <w:rFonts w:ascii="Cambria" w:hAnsi="Cambria"/>
    </w:rPr>
  </w:style>
  <w:style w:type="paragraph" w:customStyle="1" w:styleId="EndNoteBibliography">
    <w:name w:val="EndNote Bibliography"/>
    <w:basedOn w:val="Normal"/>
    <w:rsid w:val="0063503F"/>
    <w:rPr>
      <w:rFonts w:ascii="Cambria" w:hAnsi="Cambria"/>
    </w:rPr>
  </w:style>
  <w:style w:type="paragraph" w:styleId="FootnoteText">
    <w:name w:val="footnote text"/>
    <w:basedOn w:val="Normal"/>
    <w:link w:val="FootnoteTextChar"/>
    <w:uiPriority w:val="99"/>
    <w:unhideWhenUsed/>
    <w:rsid w:val="00BA6662"/>
    <w:rPr>
      <w:sz w:val="20"/>
    </w:rPr>
  </w:style>
  <w:style w:type="character" w:customStyle="1" w:styleId="FootnoteTextChar">
    <w:name w:val="Footnote Text Char"/>
    <w:basedOn w:val="DefaultParagraphFont"/>
    <w:link w:val="FootnoteText"/>
    <w:uiPriority w:val="99"/>
    <w:rsid w:val="00BA6662"/>
    <w:rPr>
      <w:sz w:val="20"/>
    </w:rPr>
  </w:style>
  <w:style w:type="character" w:styleId="FootnoteReference">
    <w:name w:val="footnote reference"/>
    <w:basedOn w:val="DefaultParagraphFont"/>
    <w:uiPriority w:val="99"/>
    <w:unhideWhenUsed/>
    <w:rsid w:val="00BA6662"/>
    <w:rPr>
      <w:vertAlign w:val="superscript"/>
    </w:rPr>
  </w:style>
  <w:style w:type="character" w:customStyle="1" w:styleId="Heading1Char">
    <w:name w:val="Heading 1 Char"/>
    <w:basedOn w:val="DefaultParagraphFont"/>
    <w:link w:val="Heading1"/>
    <w:uiPriority w:val="9"/>
    <w:rsid w:val="00BA666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FD7F9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7F95"/>
    <w:rPr>
      <w:rFonts w:ascii="Lucida Grande" w:hAnsi="Lucida Grande" w:cs="Lucida Grande"/>
      <w:sz w:val="18"/>
      <w:szCs w:val="18"/>
    </w:rPr>
  </w:style>
  <w:style w:type="character" w:styleId="Hyperlink">
    <w:name w:val="Hyperlink"/>
    <w:basedOn w:val="DefaultParagraphFont"/>
    <w:uiPriority w:val="99"/>
    <w:unhideWhenUsed/>
    <w:rsid w:val="007864BC"/>
    <w:rPr>
      <w:color w:val="0000FF" w:themeColor="hyperlink"/>
      <w:u w:val="single"/>
    </w:rPr>
  </w:style>
  <w:style w:type="character" w:styleId="CommentReference">
    <w:name w:val="annotation reference"/>
    <w:basedOn w:val="DefaultParagraphFont"/>
    <w:uiPriority w:val="99"/>
    <w:semiHidden/>
    <w:unhideWhenUsed/>
    <w:rsid w:val="00023BEB"/>
    <w:rPr>
      <w:sz w:val="18"/>
      <w:szCs w:val="18"/>
    </w:rPr>
  </w:style>
  <w:style w:type="paragraph" w:styleId="CommentText">
    <w:name w:val="annotation text"/>
    <w:basedOn w:val="Normal"/>
    <w:link w:val="CommentTextChar"/>
    <w:uiPriority w:val="99"/>
    <w:semiHidden/>
    <w:unhideWhenUsed/>
    <w:rsid w:val="00023BEB"/>
  </w:style>
  <w:style w:type="character" w:customStyle="1" w:styleId="CommentTextChar">
    <w:name w:val="Comment Text Char"/>
    <w:basedOn w:val="DefaultParagraphFont"/>
    <w:link w:val="CommentText"/>
    <w:uiPriority w:val="99"/>
    <w:semiHidden/>
    <w:rsid w:val="00023BEB"/>
  </w:style>
  <w:style w:type="paragraph" w:styleId="CommentSubject">
    <w:name w:val="annotation subject"/>
    <w:basedOn w:val="CommentText"/>
    <w:next w:val="CommentText"/>
    <w:link w:val="CommentSubjectChar"/>
    <w:uiPriority w:val="99"/>
    <w:semiHidden/>
    <w:unhideWhenUsed/>
    <w:rsid w:val="00023BEB"/>
    <w:rPr>
      <w:b/>
      <w:bCs/>
      <w:sz w:val="20"/>
      <w:szCs w:val="20"/>
    </w:rPr>
  </w:style>
  <w:style w:type="character" w:customStyle="1" w:styleId="CommentSubjectChar">
    <w:name w:val="Comment Subject Char"/>
    <w:basedOn w:val="CommentTextChar"/>
    <w:link w:val="CommentSubject"/>
    <w:uiPriority w:val="99"/>
    <w:semiHidden/>
    <w:rsid w:val="00023BEB"/>
    <w:rPr>
      <w:b/>
      <w:bCs/>
      <w:sz w:val="20"/>
      <w:szCs w:val="20"/>
    </w:rPr>
  </w:style>
  <w:style w:type="character" w:styleId="PlaceholderText">
    <w:name w:val="Placeholder Text"/>
    <w:basedOn w:val="DefaultParagraphFont"/>
    <w:uiPriority w:val="99"/>
    <w:semiHidden/>
    <w:rsid w:val="0012608C"/>
    <w:rPr>
      <w:color w:val="808080"/>
    </w:rPr>
  </w:style>
  <w:style w:type="paragraph" w:styleId="Header">
    <w:name w:val="header"/>
    <w:basedOn w:val="Normal"/>
    <w:link w:val="HeaderChar"/>
    <w:uiPriority w:val="99"/>
    <w:unhideWhenUsed/>
    <w:rsid w:val="00EB1A3A"/>
    <w:pPr>
      <w:tabs>
        <w:tab w:val="center" w:pos="4320"/>
        <w:tab w:val="right" w:pos="8640"/>
      </w:tabs>
    </w:pPr>
  </w:style>
  <w:style w:type="character" w:customStyle="1" w:styleId="HeaderChar">
    <w:name w:val="Header Char"/>
    <w:basedOn w:val="DefaultParagraphFont"/>
    <w:link w:val="Header"/>
    <w:uiPriority w:val="99"/>
    <w:rsid w:val="00EB1A3A"/>
  </w:style>
  <w:style w:type="paragraph" w:styleId="Footer">
    <w:name w:val="footer"/>
    <w:basedOn w:val="Normal"/>
    <w:link w:val="FooterChar"/>
    <w:uiPriority w:val="99"/>
    <w:unhideWhenUsed/>
    <w:rsid w:val="00EB1A3A"/>
    <w:pPr>
      <w:tabs>
        <w:tab w:val="center" w:pos="4320"/>
        <w:tab w:val="right" w:pos="8640"/>
      </w:tabs>
    </w:pPr>
  </w:style>
  <w:style w:type="character" w:customStyle="1" w:styleId="FooterChar">
    <w:name w:val="Footer Char"/>
    <w:basedOn w:val="DefaultParagraphFont"/>
    <w:link w:val="Footer"/>
    <w:uiPriority w:val="99"/>
    <w:rsid w:val="00EB1A3A"/>
  </w:style>
  <w:style w:type="character" w:styleId="PageNumber">
    <w:name w:val="page number"/>
    <w:basedOn w:val="DefaultParagraphFont"/>
    <w:uiPriority w:val="99"/>
    <w:semiHidden/>
    <w:unhideWhenUsed/>
    <w:rsid w:val="00EB1A3A"/>
  </w:style>
  <w:style w:type="character" w:styleId="UnresolvedMention">
    <w:name w:val="Unresolved Mention"/>
    <w:basedOn w:val="DefaultParagraphFont"/>
    <w:uiPriority w:val="99"/>
    <w:semiHidden/>
    <w:unhideWhenUsed/>
    <w:rsid w:val="00411A4C"/>
    <w:rPr>
      <w:color w:val="605E5C"/>
      <w:shd w:val="clear" w:color="auto" w:fill="E1DFDD"/>
    </w:rPr>
  </w:style>
  <w:style w:type="paragraph" w:styleId="NormalWeb">
    <w:name w:val="Normal (Web)"/>
    <w:basedOn w:val="Normal"/>
    <w:uiPriority w:val="99"/>
    <w:semiHidden/>
    <w:unhideWhenUsed/>
    <w:rsid w:val="00CA5822"/>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F97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309342">
      <w:bodyDiv w:val="1"/>
      <w:marLeft w:val="0"/>
      <w:marRight w:val="0"/>
      <w:marTop w:val="0"/>
      <w:marBottom w:val="0"/>
      <w:divBdr>
        <w:top w:val="none" w:sz="0" w:space="0" w:color="auto"/>
        <w:left w:val="none" w:sz="0" w:space="0" w:color="auto"/>
        <w:bottom w:val="none" w:sz="0" w:space="0" w:color="auto"/>
        <w:right w:val="none" w:sz="0" w:space="0" w:color="auto"/>
      </w:divBdr>
      <w:divsChild>
        <w:div w:id="1072967698">
          <w:marLeft w:val="0"/>
          <w:marRight w:val="0"/>
          <w:marTop w:val="0"/>
          <w:marBottom w:val="0"/>
          <w:divBdr>
            <w:top w:val="none" w:sz="0" w:space="0" w:color="auto"/>
            <w:left w:val="none" w:sz="0" w:space="0" w:color="auto"/>
            <w:bottom w:val="none" w:sz="0" w:space="0" w:color="auto"/>
            <w:right w:val="none" w:sz="0" w:space="0" w:color="auto"/>
          </w:divBdr>
          <w:divsChild>
            <w:div w:id="1156267007">
              <w:marLeft w:val="0"/>
              <w:marRight w:val="0"/>
              <w:marTop w:val="0"/>
              <w:marBottom w:val="0"/>
              <w:divBdr>
                <w:top w:val="none" w:sz="0" w:space="0" w:color="auto"/>
                <w:left w:val="none" w:sz="0" w:space="0" w:color="auto"/>
                <w:bottom w:val="none" w:sz="0" w:space="0" w:color="auto"/>
                <w:right w:val="none" w:sz="0" w:space="0" w:color="auto"/>
              </w:divBdr>
              <w:divsChild>
                <w:div w:id="120679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26397">
      <w:bodyDiv w:val="1"/>
      <w:marLeft w:val="0"/>
      <w:marRight w:val="0"/>
      <w:marTop w:val="0"/>
      <w:marBottom w:val="0"/>
      <w:divBdr>
        <w:top w:val="none" w:sz="0" w:space="0" w:color="auto"/>
        <w:left w:val="none" w:sz="0" w:space="0" w:color="auto"/>
        <w:bottom w:val="none" w:sz="0" w:space="0" w:color="auto"/>
        <w:right w:val="none" w:sz="0" w:space="0" w:color="auto"/>
      </w:divBdr>
    </w:div>
    <w:div w:id="1149637266">
      <w:bodyDiv w:val="1"/>
      <w:marLeft w:val="0"/>
      <w:marRight w:val="0"/>
      <w:marTop w:val="0"/>
      <w:marBottom w:val="0"/>
      <w:divBdr>
        <w:top w:val="none" w:sz="0" w:space="0" w:color="auto"/>
        <w:left w:val="none" w:sz="0" w:space="0" w:color="auto"/>
        <w:bottom w:val="none" w:sz="0" w:space="0" w:color="auto"/>
        <w:right w:val="none" w:sz="0" w:space="0" w:color="auto"/>
      </w:divBdr>
    </w:div>
    <w:div w:id="1481925696">
      <w:bodyDiv w:val="1"/>
      <w:marLeft w:val="0"/>
      <w:marRight w:val="0"/>
      <w:marTop w:val="0"/>
      <w:marBottom w:val="0"/>
      <w:divBdr>
        <w:top w:val="none" w:sz="0" w:space="0" w:color="auto"/>
        <w:left w:val="none" w:sz="0" w:space="0" w:color="auto"/>
        <w:bottom w:val="none" w:sz="0" w:space="0" w:color="auto"/>
        <w:right w:val="none" w:sz="0" w:space="0" w:color="auto"/>
      </w:divBdr>
    </w:div>
    <w:div w:id="2037269053">
      <w:bodyDiv w:val="1"/>
      <w:marLeft w:val="0"/>
      <w:marRight w:val="0"/>
      <w:marTop w:val="0"/>
      <w:marBottom w:val="0"/>
      <w:divBdr>
        <w:top w:val="none" w:sz="0" w:space="0" w:color="auto"/>
        <w:left w:val="none" w:sz="0" w:space="0" w:color="auto"/>
        <w:bottom w:val="none" w:sz="0" w:space="0" w:color="auto"/>
        <w:right w:val="none" w:sz="0" w:space="0" w:color="auto"/>
      </w:divBdr>
    </w:div>
    <w:div w:id="20677956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7.emf"/><Relationship Id="rId39" Type="http://schemas.openxmlformats.org/officeDocument/2006/relationships/image" Target="media/image24.emf"/><Relationship Id="rId21" Type="http://schemas.openxmlformats.org/officeDocument/2006/relationships/image" Target="media/image13.emf"/><Relationship Id="rId34" Type="http://schemas.openxmlformats.org/officeDocument/2006/relationships/hyperlink" Target="https://doi.org/10.1016/0166-4328(90)90019-B" TargetMode="External"/><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theme" Target="theme/theme1.xml"/><Relationship Id="rId7" Type="http://schemas.openxmlformats.org/officeDocument/2006/relationships/hyperlink" Target="http://galliste@ruccs.rutgers.edu"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3.emf"/><Relationship Id="rId37" Type="http://schemas.openxmlformats.org/officeDocument/2006/relationships/header" Target="header2.xml"/><Relationship Id="rId40" Type="http://schemas.openxmlformats.org/officeDocument/2006/relationships/image" Target="media/image25.emf"/><Relationship Id="rId45"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header" Target="header1.xml"/><Relationship Id="rId49" Type="http://schemas.microsoft.com/office/2011/relationships/people" Target="peop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2.emf"/><Relationship Id="rId44" Type="http://schemas.openxmlformats.org/officeDocument/2006/relationships/image" Target="media/image29.emf"/><Relationship Id="rId4" Type="http://schemas.openxmlformats.org/officeDocument/2006/relationships/webSettings" Target="webSettings.xml"/><Relationship Id="rId9" Type="http://schemas.openxmlformats.org/officeDocument/2006/relationships/hyperlink" Target="https://github.com/CRGallistel/QuantPropPrkjPauseGH" TargetMode="Externa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yperlink" Target="https://nba.uth.tmc.edu/neuroscience/s3/chapter05.html" TargetMode="External"/><Relationship Id="rId43" Type="http://schemas.openxmlformats.org/officeDocument/2006/relationships/image" Target="media/image28.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github.com/CRGallistel/QuantPropPrkjPauseGH" TargetMode="External"/><Relationship Id="rId33" Type="http://schemas.openxmlformats.org/officeDocument/2006/relationships/hyperlink" Target="http://dx.doi.org/10.1016/j.tins.2008.10.004" TargetMode="External"/><Relationship Id="rId38" Type="http://schemas.openxmlformats.org/officeDocument/2006/relationships/hyperlink" Target="https://github.com/CRGallistel/QuantPropPrkjPauseGH" TargetMode="External"/><Relationship Id="rId46" Type="http://schemas.openxmlformats.org/officeDocument/2006/relationships/image" Target="media/image31.emf"/><Relationship Id="rId20" Type="http://schemas.openxmlformats.org/officeDocument/2006/relationships/image" Target="media/image12.emf"/><Relationship Id="rId41" Type="http://schemas.openxmlformats.org/officeDocument/2006/relationships/image" Target="media/image26.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2240</TotalTime>
  <Pages>51</Pages>
  <Words>22946</Words>
  <Characters>130796</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Rutgers University</Company>
  <LinksUpToDate>false</LinksUpToDate>
  <CharactersWithSpaces>153436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Gallistel</dc:creator>
  <cp:keywords/>
  <dc:description/>
  <cp:lastModifiedBy>Charles Gallistel</cp:lastModifiedBy>
  <cp:revision>116</cp:revision>
  <cp:lastPrinted>2019-11-05T19:20:00Z</cp:lastPrinted>
  <dcterms:created xsi:type="dcterms:W3CDTF">2018-04-25T20:06:00Z</dcterms:created>
  <dcterms:modified xsi:type="dcterms:W3CDTF">2019-11-27T19:42:00Z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